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D54D70F" w14:textId="77777777" w:rsidR="002B0093" w:rsidRDefault="009D2773">
      <w:pPr>
        <w:jc w:val="center"/>
      </w:pPr>
      <w:r>
        <w:rPr>
          <w:noProof/>
          <w:lang w:val="en-US" w:eastAsia="en-US" w:bidi="ar-SA"/>
        </w:rPr>
        <w:drawing>
          <wp:inline distT="0" distB="0" distL="0" distR="0" wp14:anchorId="4C1A2E90" wp14:editId="23793A08">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14:paraId="5ACB09BA" w14:textId="77777777" w:rsidR="002B0093" w:rsidRDefault="009D2773">
      <w:pPr>
        <w:pStyle w:val="Title"/>
        <w:jc w:val="center"/>
      </w:pPr>
      <w:r>
        <w:t xml:space="preserve">Switch Abstraction Interface </w:t>
      </w:r>
    </w:p>
    <w:p w14:paraId="3A411603" w14:textId="77777777" w:rsidR="002B0093" w:rsidRDefault="009D2773">
      <w:pPr>
        <w:pStyle w:val="Title"/>
        <w:jc w:val="center"/>
      </w:pPr>
      <w:r>
        <w:t>Change Proposal</w:t>
      </w:r>
    </w:p>
    <w:p w14:paraId="6DF64B14" w14:textId="77777777" w:rsidR="002B0093" w:rsidRDefault="002B0093"/>
    <w:p w14:paraId="1CAB1DE0" w14:textId="77777777"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14:paraId="308EEBE4" w14:textId="77777777">
        <w:tc>
          <w:tcPr>
            <w:tcW w:w="1435" w:type="dxa"/>
          </w:tcPr>
          <w:p w14:paraId="6BA5EB85" w14:textId="77777777" w:rsidR="002B0093" w:rsidRDefault="009D2773">
            <w:r>
              <w:rPr>
                <w:b/>
              </w:rPr>
              <w:t>Title</w:t>
            </w:r>
          </w:p>
        </w:tc>
        <w:tc>
          <w:tcPr>
            <w:tcW w:w="7915" w:type="dxa"/>
          </w:tcPr>
          <w:p w14:paraId="574942A7" w14:textId="77777777" w:rsidR="002B0093" w:rsidRDefault="000E176A">
            <w:pPr>
              <w:tabs>
                <w:tab w:val="left" w:pos="1992"/>
              </w:tabs>
            </w:pPr>
            <w:r>
              <w:rPr>
                <w:b/>
              </w:rPr>
              <w:t>SAI Telemetry and Monitoring</w:t>
            </w:r>
            <w:r w:rsidR="006D41C5">
              <w:rPr>
                <w:b/>
              </w:rPr>
              <w:t xml:space="preserve"> (TAM)</w:t>
            </w:r>
          </w:p>
        </w:tc>
      </w:tr>
      <w:tr w:rsidR="002B0093" w14:paraId="11FBBF42" w14:textId="77777777">
        <w:tc>
          <w:tcPr>
            <w:tcW w:w="1435" w:type="dxa"/>
          </w:tcPr>
          <w:p w14:paraId="75FC60E4" w14:textId="77777777" w:rsidR="002B0093" w:rsidRDefault="009D2773">
            <w:r>
              <w:rPr>
                <w:b/>
              </w:rPr>
              <w:t>Authors</w:t>
            </w:r>
          </w:p>
        </w:tc>
        <w:tc>
          <w:tcPr>
            <w:tcW w:w="7915" w:type="dxa"/>
          </w:tcPr>
          <w:p w14:paraId="6E1E0D93" w14:textId="77777777" w:rsidR="002B0093" w:rsidRDefault="00996E9E">
            <w:r>
              <w:rPr>
                <w:b/>
              </w:rPr>
              <w:t>Jai Kumar, Broadcom Inc.</w:t>
            </w:r>
          </w:p>
        </w:tc>
      </w:tr>
      <w:tr w:rsidR="002B0093" w14:paraId="153ADCE0" w14:textId="77777777">
        <w:tc>
          <w:tcPr>
            <w:tcW w:w="1435" w:type="dxa"/>
          </w:tcPr>
          <w:p w14:paraId="01E50E63" w14:textId="77777777" w:rsidR="002B0093" w:rsidRDefault="009D2773">
            <w:r>
              <w:rPr>
                <w:b/>
              </w:rPr>
              <w:t>Status</w:t>
            </w:r>
          </w:p>
        </w:tc>
        <w:tc>
          <w:tcPr>
            <w:tcW w:w="7915" w:type="dxa"/>
          </w:tcPr>
          <w:p w14:paraId="4B65A369" w14:textId="77777777" w:rsidR="002B0093" w:rsidRDefault="009D2773">
            <w:r>
              <w:rPr>
                <w:b/>
              </w:rPr>
              <w:t>In Review</w:t>
            </w:r>
          </w:p>
        </w:tc>
      </w:tr>
      <w:tr w:rsidR="002B0093" w14:paraId="6DCF83F1" w14:textId="77777777">
        <w:tc>
          <w:tcPr>
            <w:tcW w:w="1435" w:type="dxa"/>
          </w:tcPr>
          <w:p w14:paraId="0E382CCF" w14:textId="77777777" w:rsidR="002B0093" w:rsidRDefault="009D2773">
            <w:r>
              <w:rPr>
                <w:b/>
              </w:rPr>
              <w:t>Type</w:t>
            </w:r>
          </w:p>
        </w:tc>
        <w:tc>
          <w:tcPr>
            <w:tcW w:w="7915" w:type="dxa"/>
          </w:tcPr>
          <w:p w14:paraId="1C1BB3DA" w14:textId="77777777" w:rsidR="002B0093" w:rsidRDefault="009D2773">
            <w:r>
              <w:rPr>
                <w:b/>
              </w:rPr>
              <w:t>Standards Track</w:t>
            </w:r>
          </w:p>
        </w:tc>
      </w:tr>
      <w:tr w:rsidR="002B0093" w14:paraId="13E0E99F" w14:textId="77777777">
        <w:tc>
          <w:tcPr>
            <w:tcW w:w="1435" w:type="dxa"/>
          </w:tcPr>
          <w:p w14:paraId="4D0594E8" w14:textId="77777777" w:rsidR="002B0093" w:rsidRDefault="009D2773">
            <w:r>
              <w:rPr>
                <w:b/>
              </w:rPr>
              <w:t>Created</w:t>
            </w:r>
          </w:p>
        </w:tc>
        <w:tc>
          <w:tcPr>
            <w:tcW w:w="7915" w:type="dxa"/>
          </w:tcPr>
          <w:p w14:paraId="6A2E78E5" w14:textId="77777777"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14:paraId="140CA32F" w14:textId="77777777">
        <w:tc>
          <w:tcPr>
            <w:tcW w:w="1435" w:type="dxa"/>
          </w:tcPr>
          <w:p w14:paraId="366F38FA" w14:textId="77777777" w:rsidR="002B0093" w:rsidRDefault="009D2773">
            <w:r>
              <w:rPr>
                <w:b/>
              </w:rPr>
              <w:t>SAI-Version</w:t>
            </w:r>
          </w:p>
        </w:tc>
        <w:tc>
          <w:tcPr>
            <w:tcW w:w="7915" w:type="dxa"/>
          </w:tcPr>
          <w:p w14:paraId="63E99BD8" w14:textId="77777777"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14:paraId="43DD0343" w14:textId="77777777" w:rsidR="009F4AA7" w:rsidRDefault="009F4AA7">
          <w:pPr>
            <w:pStyle w:val="TOCHeading"/>
          </w:pPr>
          <w:r>
            <w:t>Contents</w:t>
          </w:r>
        </w:p>
        <w:p w14:paraId="201EDC7E" w14:textId="2F1786F1" w:rsidR="0061599D" w:rsidRDefault="009F4AA7">
          <w:pPr>
            <w:pStyle w:val="TOC1"/>
            <w:rPr>
              <w:ins w:id="0" w:author="Jai Kumar" w:date="2020-05-06T12:32:00Z"/>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ins w:id="1" w:author="Jai Kumar" w:date="2020-05-06T12:32:00Z">
            <w:r w:rsidR="0061599D" w:rsidRPr="001A19CA">
              <w:rPr>
                <w:rStyle w:val="Hyperlink"/>
                <w:noProof/>
              </w:rPr>
              <w:fldChar w:fldCharType="begin"/>
            </w:r>
            <w:r w:rsidR="0061599D" w:rsidRPr="001A19CA">
              <w:rPr>
                <w:rStyle w:val="Hyperlink"/>
                <w:noProof/>
              </w:rPr>
              <w:instrText xml:space="preserve"> </w:instrText>
            </w:r>
            <w:r w:rsidR="0061599D">
              <w:rPr>
                <w:noProof/>
              </w:rPr>
              <w:instrText>HYPERLINK \l "_Toc39660737"</w:instrText>
            </w:r>
            <w:r w:rsidR="0061599D" w:rsidRPr="001A19CA">
              <w:rPr>
                <w:rStyle w:val="Hyperlink"/>
                <w:noProof/>
              </w:rPr>
              <w:instrText xml:space="preserve"> </w:instrText>
            </w:r>
            <w:r w:rsidR="0061599D" w:rsidRPr="001A19CA">
              <w:rPr>
                <w:rStyle w:val="Hyperlink"/>
                <w:noProof/>
              </w:rPr>
              <w:fldChar w:fldCharType="separate"/>
            </w:r>
            <w:r w:rsidR="0061599D" w:rsidRPr="001A19CA">
              <w:rPr>
                <w:rStyle w:val="Hyperlink"/>
                <w:noProof/>
              </w:rPr>
              <w:t>List of Changes</w:t>
            </w:r>
            <w:r w:rsidR="0061599D">
              <w:rPr>
                <w:noProof/>
                <w:webHidden/>
              </w:rPr>
              <w:tab/>
            </w:r>
            <w:r w:rsidR="0061599D">
              <w:rPr>
                <w:noProof/>
                <w:webHidden/>
              </w:rPr>
              <w:fldChar w:fldCharType="begin"/>
            </w:r>
            <w:r w:rsidR="0061599D">
              <w:rPr>
                <w:noProof/>
                <w:webHidden/>
              </w:rPr>
              <w:instrText xml:space="preserve"> PAGEREF _Toc39660737 \h </w:instrText>
            </w:r>
          </w:ins>
          <w:r w:rsidR="0061599D">
            <w:rPr>
              <w:noProof/>
              <w:webHidden/>
            </w:rPr>
          </w:r>
          <w:r w:rsidR="0061599D">
            <w:rPr>
              <w:noProof/>
              <w:webHidden/>
            </w:rPr>
            <w:fldChar w:fldCharType="separate"/>
          </w:r>
          <w:ins w:id="2" w:author="Jai Kumar" w:date="2020-05-06T12:32:00Z">
            <w:r w:rsidR="0061599D">
              <w:rPr>
                <w:noProof/>
                <w:webHidden/>
              </w:rPr>
              <w:t>3</w:t>
            </w:r>
            <w:r w:rsidR="0061599D">
              <w:rPr>
                <w:noProof/>
                <w:webHidden/>
              </w:rPr>
              <w:fldChar w:fldCharType="end"/>
            </w:r>
            <w:r w:rsidR="0061599D" w:rsidRPr="001A19CA">
              <w:rPr>
                <w:rStyle w:val="Hyperlink"/>
                <w:noProof/>
              </w:rPr>
              <w:fldChar w:fldCharType="end"/>
            </w:r>
          </w:ins>
        </w:p>
        <w:p w14:paraId="5AFD8CF0" w14:textId="5AEDA433" w:rsidR="0061599D" w:rsidRDefault="0061599D">
          <w:pPr>
            <w:pStyle w:val="TOC1"/>
            <w:tabs>
              <w:tab w:val="left" w:pos="440"/>
            </w:tabs>
            <w:rPr>
              <w:ins w:id="3" w:author="Jai Kumar" w:date="2020-05-06T12:32:00Z"/>
              <w:rFonts w:asciiTheme="minorHAnsi" w:eastAsiaTheme="minorEastAsia" w:hAnsiTheme="minorHAnsi" w:cstheme="minorBidi"/>
              <w:noProof/>
              <w:color w:val="auto"/>
              <w:sz w:val="24"/>
              <w:szCs w:val="24"/>
              <w:lang w:val="en-US" w:eastAsia="en-US" w:bidi="ar-SA"/>
            </w:rPr>
          </w:pPr>
          <w:ins w:id="4"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"_Toc39660738"</w:instrText>
            </w:r>
            <w:r w:rsidRPr="001A19CA">
              <w:rPr>
                <w:rStyle w:val="Hyperlink"/>
                <w:noProof/>
              </w:rPr>
              <w:instrText xml:space="preserve"> </w:instrText>
            </w:r>
            <w:r w:rsidRPr="001A19CA">
              <w:rPr>
                <w:rStyle w:val="Hyperlink"/>
                <w:noProof/>
              </w:rPr>
              <w:fldChar w:fldCharType="separate"/>
            </w:r>
            <w:r w:rsidRPr="001A19CA">
              <w:rPr>
                <w:rStyle w:val="Hyperlink"/>
                <w:noProof/>
              </w:rPr>
              <w:t>1</w:t>
            </w:r>
            <w:r>
              <w:rPr>
                <w:rFonts w:asciiTheme="minorHAnsi" w:eastAsiaTheme="minorEastAsia" w:hAnsiTheme="minorHAnsi" w:cstheme="minorBidi"/>
                <w:noProof/>
                <w:color w:val="auto"/>
                <w:sz w:val="24"/>
                <w:szCs w:val="24"/>
                <w:lang w:val="en-US" w:eastAsia="en-US" w:bidi="ar-SA"/>
              </w:rPr>
              <w:tab/>
            </w:r>
            <w:r w:rsidRPr="001A19CA">
              <w:rPr>
                <w:rStyle w:val="Hyperlink"/>
                <w:noProof/>
              </w:rPr>
              <w:t>Overview</w:t>
            </w:r>
            <w:r>
              <w:rPr>
                <w:noProof/>
                <w:webHidden/>
              </w:rPr>
              <w:tab/>
            </w:r>
            <w:r>
              <w:rPr>
                <w:noProof/>
                <w:webHidden/>
              </w:rPr>
              <w:fldChar w:fldCharType="begin"/>
            </w:r>
            <w:r>
              <w:rPr>
                <w:noProof/>
                <w:webHidden/>
              </w:rPr>
              <w:instrText xml:space="preserve"> PAGEREF _Toc39660738 \h </w:instrText>
            </w:r>
          </w:ins>
          <w:r>
            <w:rPr>
              <w:noProof/>
              <w:webHidden/>
            </w:rPr>
          </w:r>
          <w:r>
            <w:rPr>
              <w:noProof/>
              <w:webHidden/>
            </w:rPr>
            <w:fldChar w:fldCharType="separate"/>
          </w:r>
          <w:ins w:id="5" w:author="Jai Kumar" w:date="2020-05-06T12:32:00Z">
            <w:r>
              <w:rPr>
                <w:noProof/>
                <w:webHidden/>
              </w:rPr>
              <w:t>5</w:t>
            </w:r>
            <w:r>
              <w:rPr>
                <w:noProof/>
                <w:webHidden/>
              </w:rPr>
              <w:fldChar w:fldCharType="end"/>
            </w:r>
            <w:r w:rsidRPr="001A19CA">
              <w:rPr>
                <w:rStyle w:val="Hyperlink"/>
                <w:noProof/>
              </w:rPr>
              <w:fldChar w:fldCharType="end"/>
            </w:r>
          </w:ins>
        </w:p>
        <w:p w14:paraId="4C14B1BF" w14:textId="4FD58166" w:rsidR="0061599D" w:rsidRDefault="0061599D">
          <w:pPr>
            <w:pStyle w:val="TOC1"/>
            <w:tabs>
              <w:tab w:val="left" w:pos="440"/>
            </w:tabs>
            <w:rPr>
              <w:ins w:id="6" w:author="Jai Kumar" w:date="2020-05-06T12:32:00Z"/>
              <w:rFonts w:asciiTheme="minorHAnsi" w:eastAsiaTheme="minorEastAsia" w:hAnsiTheme="minorHAnsi" w:cstheme="minorBidi"/>
              <w:noProof/>
              <w:color w:val="auto"/>
              <w:sz w:val="24"/>
              <w:szCs w:val="24"/>
              <w:lang w:val="en-US" w:eastAsia="en-US" w:bidi="ar-SA"/>
            </w:rPr>
          </w:pPr>
          <w:ins w:id="7"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"_Toc39660739"</w:instrText>
            </w:r>
            <w:r w:rsidRPr="001A19CA">
              <w:rPr>
                <w:rStyle w:val="Hyperlink"/>
                <w:noProof/>
              </w:rPr>
              <w:instrText xml:space="preserve"> </w:instrText>
            </w:r>
            <w:r w:rsidRPr="001A19CA">
              <w:rPr>
                <w:rStyle w:val="Hyperlink"/>
                <w:noProof/>
              </w:rPr>
              <w:fldChar w:fldCharType="separate"/>
            </w:r>
            <w:r w:rsidRPr="001A19CA">
              <w:rPr>
                <w:rStyle w:val="Hyperlink"/>
                <w:noProof/>
              </w:rPr>
              <w:t>2</w:t>
            </w:r>
            <w:r>
              <w:rPr>
                <w:rFonts w:asciiTheme="minorHAnsi" w:eastAsiaTheme="minorEastAsia" w:hAnsiTheme="minorHAnsi" w:cstheme="minorBidi"/>
                <w:noProof/>
                <w:color w:val="auto"/>
                <w:sz w:val="24"/>
                <w:szCs w:val="24"/>
                <w:lang w:val="en-US" w:eastAsia="en-US" w:bidi="ar-SA"/>
              </w:rPr>
              <w:tab/>
            </w:r>
            <w:r w:rsidRPr="001A19CA">
              <w:rPr>
                <w:rStyle w:val="Hyperlink"/>
                <w:noProof/>
              </w:rPr>
              <w:t>Proposal</w:t>
            </w:r>
            <w:r>
              <w:rPr>
                <w:noProof/>
                <w:webHidden/>
              </w:rPr>
              <w:tab/>
            </w:r>
            <w:r>
              <w:rPr>
                <w:noProof/>
                <w:webHidden/>
              </w:rPr>
              <w:fldChar w:fldCharType="begin"/>
            </w:r>
            <w:r>
              <w:rPr>
                <w:noProof/>
                <w:webHidden/>
              </w:rPr>
              <w:instrText xml:space="preserve"> PAGEREF _Toc39660739 \h </w:instrText>
            </w:r>
          </w:ins>
          <w:r>
            <w:rPr>
              <w:noProof/>
              <w:webHidden/>
            </w:rPr>
          </w:r>
          <w:r>
            <w:rPr>
              <w:noProof/>
              <w:webHidden/>
            </w:rPr>
            <w:fldChar w:fldCharType="separate"/>
          </w:r>
          <w:ins w:id="8" w:author="Jai Kumar" w:date="2020-05-06T12:32:00Z">
            <w:r>
              <w:rPr>
                <w:noProof/>
                <w:webHidden/>
              </w:rPr>
              <w:t>5</w:t>
            </w:r>
            <w:r>
              <w:rPr>
                <w:noProof/>
                <w:webHidden/>
              </w:rPr>
              <w:fldChar w:fldCharType="end"/>
            </w:r>
            <w:r w:rsidRPr="001A19CA">
              <w:rPr>
                <w:rStyle w:val="Hyperlink"/>
                <w:noProof/>
              </w:rPr>
              <w:fldChar w:fldCharType="end"/>
            </w:r>
          </w:ins>
        </w:p>
        <w:p w14:paraId="50F3CF11" w14:textId="7F23C557" w:rsidR="0061599D" w:rsidRDefault="0061599D">
          <w:pPr>
            <w:pStyle w:val="TOC2"/>
            <w:tabs>
              <w:tab w:val="left" w:pos="720"/>
              <w:tab w:val="right" w:leader="dot" w:pos="9350"/>
            </w:tabs>
            <w:rPr>
              <w:ins w:id="9" w:author="Jai Kumar" w:date="2020-05-06T12:32:00Z"/>
              <w:rFonts w:asciiTheme="minorHAnsi" w:eastAsiaTheme="minorEastAsia" w:hAnsiTheme="minorHAnsi" w:cstheme="minorBidi"/>
              <w:noProof/>
              <w:color w:val="auto"/>
              <w:sz w:val="24"/>
              <w:szCs w:val="24"/>
              <w:lang w:val="en-US" w:eastAsia="en-US" w:bidi="ar-SA"/>
            </w:rPr>
          </w:pPr>
          <w:ins w:id="10"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"_Toc39660740"</w:instrText>
            </w:r>
            <w:r w:rsidRPr="001A19CA">
              <w:rPr>
                <w:rStyle w:val="Hyperlink"/>
                <w:noProof/>
              </w:rPr>
              <w:instrText xml:space="preserve"> </w:instrText>
            </w:r>
            <w:r w:rsidRPr="001A19CA">
              <w:rPr>
                <w:rStyle w:val="Hyperlink"/>
                <w:noProof/>
              </w:rPr>
              <w:fldChar w:fldCharType="separate"/>
            </w:r>
            <w:r w:rsidRPr="001A19CA">
              <w:rPr>
                <w:rStyle w:val="Hyperlink"/>
                <w:noProof/>
              </w:rPr>
              <w:t>2.1</w:t>
            </w:r>
            <w:r>
              <w:rPr>
                <w:rFonts w:asciiTheme="minorHAnsi" w:eastAsiaTheme="minorEastAsia" w:hAnsiTheme="minorHAnsi" w:cstheme="minorBidi"/>
                <w:noProof/>
                <w:color w:val="auto"/>
                <w:sz w:val="24"/>
                <w:szCs w:val="24"/>
                <w:lang w:val="en-US" w:eastAsia="en-US" w:bidi="ar-SA"/>
              </w:rPr>
              <w:tab/>
            </w:r>
            <w:r w:rsidRPr="001A19CA">
              <w:rPr>
                <w:rStyle w:val="Hyperlink"/>
                <w:noProof/>
              </w:rPr>
              <w:t>TAM API abstraction</w:t>
            </w:r>
            <w:r>
              <w:rPr>
                <w:noProof/>
                <w:webHidden/>
              </w:rPr>
              <w:tab/>
            </w:r>
            <w:r>
              <w:rPr>
                <w:noProof/>
                <w:webHidden/>
              </w:rPr>
              <w:fldChar w:fldCharType="begin"/>
            </w:r>
            <w:r>
              <w:rPr>
                <w:noProof/>
                <w:webHidden/>
              </w:rPr>
              <w:instrText xml:space="preserve"> PAGEREF _Toc39660740 \h </w:instrText>
            </w:r>
          </w:ins>
          <w:r>
            <w:rPr>
              <w:noProof/>
              <w:webHidden/>
            </w:rPr>
          </w:r>
          <w:r>
            <w:rPr>
              <w:noProof/>
              <w:webHidden/>
            </w:rPr>
            <w:fldChar w:fldCharType="separate"/>
          </w:r>
          <w:ins w:id="11" w:author="Jai Kumar" w:date="2020-05-06T12:32:00Z">
            <w:r>
              <w:rPr>
                <w:noProof/>
                <w:webHidden/>
              </w:rPr>
              <w:t>6</w:t>
            </w:r>
            <w:r>
              <w:rPr>
                <w:noProof/>
                <w:webHidden/>
              </w:rPr>
              <w:fldChar w:fldCharType="end"/>
            </w:r>
            <w:r w:rsidRPr="001A19CA">
              <w:rPr>
                <w:rStyle w:val="Hyperlink"/>
                <w:noProof/>
              </w:rPr>
              <w:fldChar w:fldCharType="end"/>
            </w:r>
          </w:ins>
        </w:p>
        <w:p w14:paraId="345BA17C" w14:textId="2EC53C40" w:rsidR="0061599D" w:rsidRDefault="0061599D">
          <w:pPr>
            <w:pStyle w:val="TOC2"/>
            <w:tabs>
              <w:tab w:val="left" w:pos="960"/>
              <w:tab w:val="right" w:leader="dot" w:pos="9350"/>
            </w:tabs>
            <w:rPr>
              <w:ins w:id="12" w:author="Jai Kumar" w:date="2020-05-06T12:32:00Z"/>
              <w:rFonts w:asciiTheme="minorHAnsi" w:eastAsiaTheme="minorEastAsia" w:hAnsiTheme="minorHAnsi" w:cstheme="minorBidi"/>
              <w:noProof/>
              <w:color w:val="auto"/>
              <w:sz w:val="24"/>
              <w:szCs w:val="24"/>
              <w:lang w:val="en-US" w:eastAsia="en-US" w:bidi="ar-SA"/>
            </w:rPr>
          </w:pPr>
          <w:ins w:id="13"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"_Toc39660741"</w:instrText>
            </w:r>
            <w:r w:rsidRPr="001A19CA">
              <w:rPr>
                <w:rStyle w:val="Hyperlink"/>
                <w:noProof/>
              </w:rPr>
              <w:instrText xml:space="preserve"> </w:instrText>
            </w:r>
            <w:r w:rsidRPr="001A19CA">
              <w:rPr>
                <w:rStyle w:val="Hyperlink"/>
                <w:noProof/>
              </w:rPr>
              <w:fldChar w:fldCharType="separate"/>
            </w:r>
            <w:r w:rsidRPr="001A19CA">
              <w:rPr>
                <w:rStyle w:val="Hyperlink"/>
                <w:noProof/>
              </w:rPr>
              <w:t>2.1.1</w:t>
            </w:r>
            <w:r>
              <w:rPr>
                <w:rFonts w:asciiTheme="minorHAnsi" w:eastAsiaTheme="minorEastAsia" w:hAnsiTheme="minorHAnsi" w:cstheme="minorBidi"/>
                <w:noProof/>
                <w:color w:val="auto"/>
                <w:sz w:val="24"/>
                <w:szCs w:val="24"/>
                <w:lang w:val="en-US" w:eastAsia="en-US" w:bidi="ar-SA"/>
              </w:rPr>
              <w:tab/>
            </w:r>
            <w:r w:rsidRPr="001A19CA">
              <w:rPr>
                <w:rStyle w:val="Hyperlink"/>
                <w:noProof/>
              </w:rPr>
              <w:t>Data Push model</w:t>
            </w:r>
            <w:r>
              <w:rPr>
                <w:noProof/>
                <w:webHidden/>
              </w:rPr>
              <w:tab/>
            </w:r>
            <w:r>
              <w:rPr>
                <w:noProof/>
                <w:webHidden/>
              </w:rPr>
              <w:fldChar w:fldCharType="begin"/>
            </w:r>
            <w:r>
              <w:rPr>
                <w:noProof/>
                <w:webHidden/>
              </w:rPr>
              <w:instrText xml:space="preserve"> PAGEREF _Toc39660741 \h </w:instrText>
            </w:r>
          </w:ins>
          <w:r>
            <w:rPr>
              <w:noProof/>
              <w:webHidden/>
            </w:rPr>
          </w:r>
          <w:r>
            <w:rPr>
              <w:noProof/>
              <w:webHidden/>
            </w:rPr>
            <w:fldChar w:fldCharType="separate"/>
          </w:r>
          <w:ins w:id="14" w:author="Jai Kumar" w:date="2020-05-06T12:32:00Z">
            <w:r>
              <w:rPr>
                <w:noProof/>
                <w:webHidden/>
              </w:rPr>
              <w:t>7</w:t>
            </w:r>
            <w:r>
              <w:rPr>
                <w:noProof/>
                <w:webHidden/>
              </w:rPr>
              <w:fldChar w:fldCharType="end"/>
            </w:r>
            <w:r w:rsidRPr="001A19CA">
              <w:rPr>
                <w:rStyle w:val="Hyperlink"/>
                <w:noProof/>
              </w:rPr>
              <w:fldChar w:fldCharType="end"/>
            </w:r>
          </w:ins>
        </w:p>
        <w:p w14:paraId="3A4ED183" w14:textId="72FA8729" w:rsidR="0061599D" w:rsidRDefault="0061599D">
          <w:pPr>
            <w:pStyle w:val="TOC2"/>
            <w:tabs>
              <w:tab w:val="left" w:pos="960"/>
              <w:tab w:val="right" w:leader="dot" w:pos="9350"/>
            </w:tabs>
            <w:rPr>
              <w:ins w:id="15" w:author="Jai Kumar" w:date="2020-05-06T12:32:00Z"/>
              <w:rFonts w:asciiTheme="minorHAnsi" w:eastAsiaTheme="minorEastAsia" w:hAnsiTheme="minorHAnsi" w:cstheme="minorBidi"/>
              <w:noProof/>
              <w:color w:val="auto"/>
              <w:sz w:val="24"/>
              <w:szCs w:val="24"/>
              <w:lang w:val="en-US" w:eastAsia="en-US" w:bidi="ar-SA"/>
            </w:rPr>
          </w:pPr>
          <w:ins w:id="16"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"_Toc39660742"</w:instrText>
            </w:r>
            <w:r w:rsidRPr="001A19CA">
              <w:rPr>
                <w:rStyle w:val="Hyperlink"/>
                <w:noProof/>
              </w:rPr>
              <w:instrText xml:space="preserve"> </w:instrText>
            </w:r>
            <w:r w:rsidRPr="001A19CA">
              <w:rPr>
                <w:rStyle w:val="Hyperlink"/>
                <w:noProof/>
              </w:rPr>
              <w:fldChar w:fldCharType="separate"/>
            </w:r>
            <w:r w:rsidRPr="001A19CA">
              <w:rPr>
                <w:rStyle w:val="Hyperlink"/>
                <w:noProof/>
              </w:rPr>
              <w:t>2.1.2</w:t>
            </w:r>
            <w:r>
              <w:rPr>
                <w:rFonts w:asciiTheme="minorHAnsi" w:eastAsiaTheme="minorEastAsia" w:hAnsiTheme="minorHAnsi" w:cstheme="minorBidi"/>
                <w:noProof/>
                <w:color w:val="auto"/>
                <w:sz w:val="24"/>
                <w:szCs w:val="24"/>
                <w:lang w:val="en-US" w:eastAsia="en-US" w:bidi="ar-SA"/>
              </w:rPr>
              <w:tab/>
            </w:r>
            <w:r w:rsidRPr="001A19CA">
              <w:rPr>
                <w:rStyle w:val="Hyperlink"/>
                <w:noProof/>
              </w:rPr>
              <w:t>Data Pull model</w:t>
            </w:r>
            <w:r>
              <w:rPr>
                <w:noProof/>
                <w:webHidden/>
              </w:rPr>
              <w:tab/>
            </w:r>
            <w:r>
              <w:rPr>
                <w:noProof/>
                <w:webHidden/>
              </w:rPr>
              <w:fldChar w:fldCharType="begin"/>
            </w:r>
            <w:r>
              <w:rPr>
                <w:noProof/>
                <w:webHidden/>
              </w:rPr>
              <w:instrText xml:space="preserve"> PAGEREF _Toc39660742 \h </w:instrText>
            </w:r>
          </w:ins>
          <w:r>
            <w:rPr>
              <w:noProof/>
              <w:webHidden/>
            </w:rPr>
          </w:r>
          <w:r>
            <w:rPr>
              <w:noProof/>
              <w:webHidden/>
            </w:rPr>
            <w:fldChar w:fldCharType="separate"/>
          </w:r>
          <w:ins w:id="17" w:author="Jai Kumar" w:date="2020-05-06T12:32:00Z">
            <w:r>
              <w:rPr>
                <w:noProof/>
                <w:webHidden/>
              </w:rPr>
              <w:t>7</w:t>
            </w:r>
            <w:r>
              <w:rPr>
                <w:noProof/>
                <w:webHidden/>
              </w:rPr>
              <w:fldChar w:fldCharType="end"/>
            </w:r>
            <w:r w:rsidRPr="001A19CA">
              <w:rPr>
                <w:rStyle w:val="Hyperlink"/>
                <w:noProof/>
              </w:rPr>
              <w:fldChar w:fldCharType="end"/>
            </w:r>
          </w:ins>
        </w:p>
        <w:p w14:paraId="7CC862A8" w14:textId="53E56FB3" w:rsidR="0061599D" w:rsidRDefault="0061599D">
          <w:pPr>
            <w:pStyle w:val="TOC2"/>
            <w:tabs>
              <w:tab w:val="left" w:pos="960"/>
              <w:tab w:val="right" w:leader="dot" w:pos="9350"/>
            </w:tabs>
            <w:rPr>
              <w:ins w:id="18" w:author="Jai Kumar" w:date="2020-05-06T12:32:00Z"/>
              <w:rFonts w:asciiTheme="minorHAnsi" w:eastAsiaTheme="minorEastAsia" w:hAnsiTheme="minorHAnsi" w:cstheme="minorBidi"/>
              <w:noProof/>
              <w:color w:val="auto"/>
              <w:sz w:val="24"/>
              <w:szCs w:val="24"/>
              <w:lang w:val="en-US" w:eastAsia="en-US" w:bidi="ar-SA"/>
            </w:rPr>
          </w:pPr>
          <w:ins w:id="19"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"_Toc39660743"</w:instrText>
            </w:r>
            <w:r w:rsidRPr="001A19CA">
              <w:rPr>
                <w:rStyle w:val="Hyperlink"/>
                <w:noProof/>
              </w:rPr>
              <w:instrText xml:space="preserve"> </w:instrText>
            </w:r>
            <w:r w:rsidRPr="001A19CA">
              <w:rPr>
                <w:rStyle w:val="Hyperlink"/>
                <w:noProof/>
              </w:rPr>
              <w:fldChar w:fldCharType="separate"/>
            </w:r>
            <w:r w:rsidRPr="001A19CA">
              <w:rPr>
                <w:rStyle w:val="Hyperlink"/>
                <w:noProof/>
              </w:rPr>
              <w:t>2.1.3</w:t>
            </w:r>
            <w:r>
              <w:rPr>
                <w:rFonts w:asciiTheme="minorHAnsi" w:eastAsiaTheme="minorEastAsia" w:hAnsiTheme="minorHAnsi" w:cstheme="minorBidi"/>
                <w:noProof/>
                <w:color w:val="auto"/>
                <w:sz w:val="24"/>
                <w:szCs w:val="24"/>
                <w:lang w:val="en-US" w:eastAsia="en-US" w:bidi="ar-SA"/>
              </w:rPr>
              <w:tab/>
            </w:r>
            <w:r w:rsidRPr="001A19CA">
              <w:rPr>
                <w:rStyle w:val="Hyperlink"/>
                <w:noProof/>
              </w:rPr>
              <w:t>Granular Subscription of Data</w:t>
            </w:r>
            <w:r>
              <w:rPr>
                <w:noProof/>
                <w:webHidden/>
              </w:rPr>
              <w:tab/>
            </w:r>
            <w:r>
              <w:rPr>
                <w:noProof/>
                <w:webHidden/>
              </w:rPr>
              <w:fldChar w:fldCharType="begin"/>
            </w:r>
            <w:r>
              <w:rPr>
                <w:noProof/>
                <w:webHidden/>
              </w:rPr>
              <w:instrText xml:space="preserve"> PAGEREF _Toc39660743 \h </w:instrText>
            </w:r>
          </w:ins>
          <w:r>
            <w:rPr>
              <w:noProof/>
              <w:webHidden/>
            </w:rPr>
          </w:r>
          <w:r>
            <w:rPr>
              <w:noProof/>
              <w:webHidden/>
            </w:rPr>
            <w:fldChar w:fldCharType="separate"/>
          </w:r>
          <w:ins w:id="20" w:author="Jai Kumar" w:date="2020-05-06T12:32:00Z">
            <w:r>
              <w:rPr>
                <w:noProof/>
                <w:webHidden/>
              </w:rPr>
              <w:t>9</w:t>
            </w:r>
            <w:r>
              <w:rPr>
                <w:noProof/>
                <w:webHidden/>
              </w:rPr>
              <w:fldChar w:fldCharType="end"/>
            </w:r>
            <w:r w:rsidRPr="001A19CA">
              <w:rPr>
                <w:rStyle w:val="Hyperlink"/>
                <w:noProof/>
              </w:rPr>
              <w:fldChar w:fldCharType="end"/>
            </w:r>
          </w:ins>
        </w:p>
        <w:p w14:paraId="2E7DBF98" w14:textId="3C853831" w:rsidR="0061599D" w:rsidRDefault="0061599D">
          <w:pPr>
            <w:pStyle w:val="TOC2"/>
            <w:tabs>
              <w:tab w:val="left" w:pos="720"/>
              <w:tab w:val="right" w:leader="dot" w:pos="9350"/>
            </w:tabs>
            <w:rPr>
              <w:ins w:id="21" w:author="Jai Kumar" w:date="2020-05-06T12:32:00Z"/>
              <w:rFonts w:asciiTheme="minorHAnsi" w:eastAsiaTheme="minorEastAsia" w:hAnsiTheme="minorHAnsi" w:cstheme="minorBidi"/>
              <w:noProof/>
              <w:color w:val="auto"/>
              <w:sz w:val="24"/>
              <w:szCs w:val="24"/>
              <w:lang w:val="en-US" w:eastAsia="en-US" w:bidi="ar-SA"/>
            </w:rPr>
          </w:pPr>
          <w:ins w:id="22"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"_Toc39660744"</w:instrText>
            </w:r>
            <w:r w:rsidRPr="001A19CA">
              <w:rPr>
                <w:rStyle w:val="Hyperlink"/>
                <w:noProof/>
              </w:rPr>
              <w:instrText xml:space="preserve"> </w:instrText>
            </w:r>
            <w:r w:rsidRPr="001A19CA">
              <w:rPr>
                <w:rStyle w:val="Hyperlink"/>
                <w:noProof/>
              </w:rPr>
              <w:fldChar w:fldCharType="separate"/>
            </w:r>
            <w:r w:rsidRPr="001A19CA">
              <w:rPr>
                <w:rStyle w:val="Hyperlink"/>
                <w:noProof/>
              </w:rPr>
              <w:t>2.2</w:t>
            </w:r>
            <w:r>
              <w:rPr>
                <w:rFonts w:asciiTheme="minorHAnsi" w:eastAsiaTheme="minorEastAsia" w:hAnsiTheme="minorHAnsi" w:cstheme="minorBidi"/>
                <w:noProof/>
                <w:color w:val="auto"/>
                <w:sz w:val="24"/>
                <w:szCs w:val="24"/>
                <w:lang w:val="en-US" w:eastAsia="en-US" w:bidi="ar-SA"/>
              </w:rPr>
              <w:tab/>
            </w:r>
            <w:r w:rsidRPr="001A19CA">
              <w:rPr>
                <w:rStyle w:val="Hyperlink"/>
                <w:noProof/>
              </w:rPr>
              <w:t>Changes from TAM 1.0 spec</w:t>
            </w:r>
            <w:r>
              <w:rPr>
                <w:noProof/>
                <w:webHidden/>
              </w:rPr>
              <w:tab/>
            </w:r>
            <w:r>
              <w:rPr>
                <w:noProof/>
                <w:webHidden/>
              </w:rPr>
              <w:fldChar w:fldCharType="begin"/>
            </w:r>
            <w:r>
              <w:rPr>
                <w:noProof/>
                <w:webHidden/>
              </w:rPr>
              <w:instrText xml:space="preserve"> PAGEREF _Toc39660744 \h </w:instrText>
            </w:r>
          </w:ins>
          <w:r>
            <w:rPr>
              <w:noProof/>
              <w:webHidden/>
            </w:rPr>
          </w:r>
          <w:r>
            <w:rPr>
              <w:noProof/>
              <w:webHidden/>
            </w:rPr>
            <w:fldChar w:fldCharType="separate"/>
          </w:r>
          <w:ins w:id="23" w:author="Jai Kumar" w:date="2020-05-06T12:32:00Z">
            <w:r>
              <w:rPr>
                <w:noProof/>
                <w:webHidden/>
              </w:rPr>
              <w:t>10</w:t>
            </w:r>
            <w:r>
              <w:rPr>
                <w:noProof/>
                <w:webHidden/>
              </w:rPr>
              <w:fldChar w:fldCharType="end"/>
            </w:r>
            <w:r w:rsidRPr="001A19CA">
              <w:rPr>
                <w:rStyle w:val="Hyperlink"/>
                <w:noProof/>
              </w:rPr>
              <w:fldChar w:fldCharType="end"/>
            </w:r>
          </w:ins>
        </w:p>
        <w:p w14:paraId="292BE7BD" w14:textId="62E3CDBC" w:rsidR="0061599D" w:rsidRDefault="0061599D">
          <w:pPr>
            <w:pStyle w:val="TOC1"/>
            <w:tabs>
              <w:tab w:val="left" w:pos="440"/>
            </w:tabs>
            <w:rPr>
              <w:ins w:id="24" w:author="Jai Kumar" w:date="2020-05-06T12:32:00Z"/>
              <w:rFonts w:asciiTheme="minorHAnsi" w:eastAsiaTheme="minorEastAsia" w:hAnsiTheme="minorHAnsi" w:cstheme="minorBidi"/>
              <w:noProof/>
              <w:color w:val="auto"/>
              <w:sz w:val="24"/>
              <w:szCs w:val="24"/>
              <w:lang w:val="en-US" w:eastAsia="en-US" w:bidi="ar-SA"/>
            </w:rPr>
          </w:pPr>
          <w:ins w:id="25"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"_Toc39660745"</w:instrText>
            </w:r>
            <w:r w:rsidRPr="001A19CA">
              <w:rPr>
                <w:rStyle w:val="Hyperlink"/>
                <w:noProof/>
              </w:rPr>
              <w:instrText xml:space="preserve"> </w:instrText>
            </w:r>
            <w:r w:rsidRPr="001A19CA">
              <w:rPr>
                <w:rStyle w:val="Hyperlink"/>
                <w:noProof/>
              </w:rPr>
              <w:fldChar w:fldCharType="separate"/>
            </w:r>
            <w:r w:rsidRPr="001A19CA">
              <w:rPr>
                <w:rStyle w:val="Hyperlink"/>
                <w:noProof/>
              </w:rPr>
              <w:t>3</w:t>
            </w:r>
            <w:r>
              <w:rPr>
                <w:rFonts w:asciiTheme="minorHAnsi" w:eastAsiaTheme="minorEastAsia" w:hAnsiTheme="minorHAnsi" w:cstheme="minorBidi"/>
                <w:noProof/>
                <w:color w:val="auto"/>
                <w:sz w:val="24"/>
                <w:szCs w:val="24"/>
                <w:lang w:val="en-US" w:eastAsia="en-US" w:bidi="ar-SA"/>
              </w:rPr>
              <w:tab/>
            </w:r>
            <w:r w:rsidRPr="001A19CA">
              <w:rPr>
                <w:rStyle w:val="Hyperlink"/>
                <w:noProof/>
              </w:rPr>
              <w:t>Specification</w:t>
            </w:r>
            <w:r>
              <w:rPr>
                <w:noProof/>
                <w:webHidden/>
              </w:rPr>
              <w:tab/>
            </w:r>
            <w:r>
              <w:rPr>
                <w:noProof/>
                <w:webHidden/>
              </w:rPr>
              <w:fldChar w:fldCharType="begin"/>
            </w:r>
            <w:r>
              <w:rPr>
                <w:noProof/>
                <w:webHidden/>
              </w:rPr>
              <w:instrText xml:space="preserve"> PAGEREF _Toc39660745 \h </w:instrText>
            </w:r>
          </w:ins>
          <w:r>
            <w:rPr>
              <w:noProof/>
              <w:webHidden/>
            </w:rPr>
          </w:r>
          <w:r>
            <w:rPr>
              <w:noProof/>
              <w:webHidden/>
            </w:rPr>
            <w:fldChar w:fldCharType="separate"/>
          </w:r>
          <w:ins w:id="26" w:author="Jai Kumar" w:date="2020-05-06T12:32:00Z">
            <w:r>
              <w:rPr>
                <w:noProof/>
                <w:webHidden/>
              </w:rPr>
              <w:t>12</w:t>
            </w:r>
            <w:r>
              <w:rPr>
                <w:noProof/>
                <w:webHidden/>
              </w:rPr>
              <w:fldChar w:fldCharType="end"/>
            </w:r>
            <w:r w:rsidRPr="001A19CA">
              <w:rPr>
                <w:rStyle w:val="Hyperlink"/>
                <w:noProof/>
              </w:rPr>
              <w:fldChar w:fldCharType="end"/>
            </w:r>
          </w:ins>
        </w:p>
        <w:p w14:paraId="1465F602" w14:textId="2B91A669" w:rsidR="0061599D" w:rsidRDefault="0061599D">
          <w:pPr>
            <w:pStyle w:val="TOC2"/>
            <w:tabs>
              <w:tab w:val="left" w:pos="720"/>
              <w:tab w:val="right" w:leader="dot" w:pos="9350"/>
            </w:tabs>
            <w:rPr>
              <w:ins w:id="27" w:author="Jai Kumar" w:date="2020-05-06T12:32:00Z"/>
              <w:rFonts w:asciiTheme="minorHAnsi" w:eastAsiaTheme="minorEastAsia" w:hAnsiTheme="minorHAnsi" w:cstheme="minorBidi"/>
              <w:noProof/>
              <w:color w:val="auto"/>
              <w:sz w:val="24"/>
              <w:szCs w:val="24"/>
              <w:lang w:val="en-US" w:eastAsia="en-US" w:bidi="ar-SA"/>
            </w:rPr>
          </w:pPr>
          <w:ins w:id="28"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"_Toc39660746"</w:instrText>
            </w:r>
            <w:r w:rsidRPr="001A19CA">
              <w:rPr>
                <w:rStyle w:val="Hyperlink"/>
                <w:noProof/>
              </w:rPr>
              <w:instrText xml:space="preserve"> </w:instrText>
            </w:r>
            <w:r w:rsidRPr="001A19CA">
              <w:rPr>
                <w:rStyle w:val="Hyperlink"/>
                <w:noProof/>
              </w:rPr>
              <w:fldChar w:fldCharType="separate"/>
            </w:r>
            <w:r w:rsidRPr="001A19CA">
              <w:rPr>
                <w:rStyle w:val="Hyperlink"/>
                <w:noProof/>
              </w:rPr>
              <w:t>3.1</w:t>
            </w:r>
            <w:r>
              <w:rPr>
                <w:rFonts w:asciiTheme="minorHAnsi" w:eastAsiaTheme="minorEastAsia" w:hAnsiTheme="minorHAnsi" w:cstheme="minorBidi"/>
                <w:noProof/>
                <w:color w:val="auto"/>
                <w:sz w:val="24"/>
                <w:szCs w:val="24"/>
                <w:lang w:val="en-US" w:eastAsia="en-US" w:bidi="ar-SA"/>
              </w:rPr>
              <w:tab/>
            </w:r>
            <w:r w:rsidRPr="001A19CA">
              <w:rPr>
                <w:rStyle w:val="Hyperlink"/>
                <w:noProof/>
              </w:rPr>
              <w:t>SAI API and TAM Objects</w:t>
            </w:r>
            <w:r>
              <w:rPr>
                <w:noProof/>
                <w:webHidden/>
              </w:rPr>
              <w:tab/>
            </w:r>
            <w:r>
              <w:rPr>
                <w:noProof/>
                <w:webHidden/>
              </w:rPr>
              <w:fldChar w:fldCharType="begin"/>
            </w:r>
            <w:r>
              <w:rPr>
                <w:noProof/>
                <w:webHidden/>
              </w:rPr>
              <w:instrText xml:space="preserve"> PAGEREF _Toc39660746 \h </w:instrText>
            </w:r>
          </w:ins>
          <w:r>
            <w:rPr>
              <w:noProof/>
              <w:webHidden/>
            </w:rPr>
          </w:r>
          <w:r>
            <w:rPr>
              <w:noProof/>
              <w:webHidden/>
            </w:rPr>
            <w:fldChar w:fldCharType="separate"/>
          </w:r>
          <w:ins w:id="29" w:author="Jai Kumar" w:date="2020-05-06T12:32:00Z">
            <w:r>
              <w:rPr>
                <w:noProof/>
                <w:webHidden/>
              </w:rPr>
              <w:t>12</w:t>
            </w:r>
            <w:r>
              <w:rPr>
                <w:noProof/>
                <w:webHidden/>
              </w:rPr>
              <w:fldChar w:fldCharType="end"/>
            </w:r>
            <w:r w:rsidRPr="001A19CA">
              <w:rPr>
                <w:rStyle w:val="Hyperlink"/>
                <w:noProof/>
              </w:rPr>
              <w:fldChar w:fldCharType="end"/>
            </w:r>
          </w:ins>
        </w:p>
        <w:p w14:paraId="269B74FB" w14:textId="55C39220" w:rsidR="0061599D" w:rsidRDefault="0061599D">
          <w:pPr>
            <w:pStyle w:val="TOC2"/>
            <w:tabs>
              <w:tab w:val="left" w:pos="720"/>
              <w:tab w:val="right" w:leader="dot" w:pos="9350"/>
            </w:tabs>
            <w:rPr>
              <w:ins w:id="30" w:author="Jai Kumar" w:date="2020-05-06T12:32:00Z"/>
              <w:rFonts w:asciiTheme="minorHAnsi" w:eastAsiaTheme="minorEastAsia" w:hAnsiTheme="minorHAnsi" w:cstheme="minorBidi"/>
              <w:noProof/>
              <w:color w:val="auto"/>
              <w:sz w:val="24"/>
              <w:szCs w:val="24"/>
              <w:lang w:val="en-US" w:eastAsia="en-US" w:bidi="ar-SA"/>
            </w:rPr>
          </w:pPr>
          <w:ins w:id="31"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"_Toc39660747"</w:instrText>
            </w:r>
            <w:r w:rsidRPr="001A19CA">
              <w:rPr>
                <w:rStyle w:val="Hyperlink"/>
                <w:noProof/>
              </w:rPr>
              <w:instrText xml:space="preserve"> </w:instrText>
            </w:r>
            <w:r w:rsidRPr="001A19CA">
              <w:rPr>
                <w:rStyle w:val="Hyperlink"/>
                <w:noProof/>
              </w:rPr>
              <w:fldChar w:fldCharType="separate"/>
            </w:r>
            <w:r w:rsidRPr="001A19CA">
              <w:rPr>
                <w:rStyle w:val="Hyperlink"/>
                <w:noProof/>
              </w:rPr>
              <w:t>3.2</w:t>
            </w:r>
            <w:r>
              <w:rPr>
                <w:rFonts w:asciiTheme="minorHAnsi" w:eastAsiaTheme="minorEastAsia" w:hAnsiTheme="minorHAnsi" w:cstheme="minorBidi"/>
                <w:noProof/>
                <w:color w:val="auto"/>
                <w:sz w:val="24"/>
                <w:szCs w:val="24"/>
                <w:lang w:val="en-US" w:eastAsia="en-US" w:bidi="ar-SA"/>
              </w:rPr>
              <w:tab/>
            </w:r>
            <w:r w:rsidRPr="001A19CA">
              <w:rPr>
                <w:rStyle w:val="Hyperlink"/>
                <w:noProof/>
              </w:rPr>
              <w:t>TAM Object and Bind Points</w:t>
            </w:r>
            <w:r>
              <w:rPr>
                <w:noProof/>
                <w:webHidden/>
              </w:rPr>
              <w:tab/>
            </w:r>
            <w:r>
              <w:rPr>
                <w:noProof/>
                <w:webHidden/>
              </w:rPr>
              <w:fldChar w:fldCharType="begin"/>
            </w:r>
            <w:r>
              <w:rPr>
                <w:noProof/>
                <w:webHidden/>
              </w:rPr>
              <w:instrText xml:space="preserve"> PAGEREF _Toc39660747 \h </w:instrText>
            </w:r>
          </w:ins>
          <w:r>
            <w:rPr>
              <w:noProof/>
              <w:webHidden/>
            </w:rPr>
          </w:r>
          <w:r>
            <w:rPr>
              <w:noProof/>
              <w:webHidden/>
            </w:rPr>
            <w:fldChar w:fldCharType="separate"/>
          </w:r>
          <w:ins w:id="32" w:author="Jai Kumar" w:date="2020-05-06T12:32:00Z">
            <w:r>
              <w:rPr>
                <w:noProof/>
                <w:webHidden/>
              </w:rPr>
              <w:t>13</w:t>
            </w:r>
            <w:r>
              <w:rPr>
                <w:noProof/>
                <w:webHidden/>
              </w:rPr>
              <w:fldChar w:fldCharType="end"/>
            </w:r>
            <w:r w:rsidRPr="001A19CA">
              <w:rPr>
                <w:rStyle w:val="Hyperlink"/>
                <w:noProof/>
              </w:rPr>
              <w:fldChar w:fldCharType="end"/>
            </w:r>
          </w:ins>
        </w:p>
        <w:p w14:paraId="34E39B40" w14:textId="40BB2B8B" w:rsidR="0061599D" w:rsidRDefault="0061599D">
          <w:pPr>
            <w:pStyle w:val="TOC1"/>
            <w:tabs>
              <w:tab w:val="left" w:pos="440"/>
            </w:tabs>
            <w:rPr>
              <w:ins w:id="33" w:author="Jai Kumar" w:date="2020-05-06T12:32:00Z"/>
              <w:rFonts w:asciiTheme="minorHAnsi" w:eastAsiaTheme="minorEastAsia" w:hAnsiTheme="minorHAnsi" w:cstheme="minorBidi"/>
              <w:noProof/>
              <w:color w:val="auto"/>
              <w:sz w:val="24"/>
              <w:szCs w:val="24"/>
              <w:lang w:val="en-US" w:eastAsia="en-US" w:bidi="ar-SA"/>
            </w:rPr>
          </w:pPr>
          <w:ins w:id="34"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"_Toc39660748"</w:instrText>
            </w:r>
            <w:r w:rsidRPr="001A19CA">
              <w:rPr>
                <w:rStyle w:val="Hyperlink"/>
                <w:noProof/>
              </w:rPr>
              <w:instrText xml:space="preserve"> </w:instrText>
            </w:r>
            <w:r w:rsidRPr="001A19CA">
              <w:rPr>
                <w:rStyle w:val="Hyperlink"/>
                <w:noProof/>
              </w:rPr>
              <w:fldChar w:fldCharType="separate"/>
            </w:r>
            <w:r w:rsidRPr="001A19CA">
              <w:rPr>
                <w:rStyle w:val="Hyperlink"/>
                <w:noProof/>
              </w:rPr>
              <w:t>4</w:t>
            </w:r>
            <w:r>
              <w:rPr>
                <w:rFonts w:asciiTheme="minorHAnsi" w:eastAsiaTheme="minorEastAsia" w:hAnsiTheme="minorHAnsi" w:cstheme="minorBidi"/>
                <w:noProof/>
                <w:color w:val="auto"/>
                <w:sz w:val="24"/>
                <w:szCs w:val="24"/>
                <w:lang w:val="en-US" w:eastAsia="en-US" w:bidi="ar-SA"/>
              </w:rPr>
              <w:tab/>
            </w:r>
            <w:r w:rsidRPr="001A19CA">
              <w:rPr>
                <w:rStyle w:val="Hyperlink"/>
                <w:noProof/>
              </w:rPr>
              <w:t>Serialization and De-serialization</w:t>
            </w:r>
            <w:r>
              <w:rPr>
                <w:noProof/>
                <w:webHidden/>
              </w:rPr>
              <w:tab/>
            </w:r>
            <w:r>
              <w:rPr>
                <w:noProof/>
                <w:webHidden/>
              </w:rPr>
              <w:fldChar w:fldCharType="begin"/>
            </w:r>
            <w:r>
              <w:rPr>
                <w:noProof/>
                <w:webHidden/>
              </w:rPr>
              <w:instrText xml:space="preserve"> PAGEREF _Toc39660748 \h </w:instrText>
            </w:r>
          </w:ins>
          <w:r>
            <w:rPr>
              <w:noProof/>
              <w:webHidden/>
            </w:rPr>
          </w:r>
          <w:r>
            <w:rPr>
              <w:noProof/>
              <w:webHidden/>
            </w:rPr>
            <w:fldChar w:fldCharType="separate"/>
          </w:r>
          <w:ins w:id="35" w:author="Jai Kumar" w:date="2020-05-06T12:32:00Z">
            <w:r>
              <w:rPr>
                <w:noProof/>
                <w:webHidden/>
              </w:rPr>
              <w:t>15</w:t>
            </w:r>
            <w:r>
              <w:rPr>
                <w:noProof/>
                <w:webHidden/>
              </w:rPr>
              <w:fldChar w:fldCharType="end"/>
            </w:r>
            <w:r w:rsidRPr="001A19CA">
              <w:rPr>
                <w:rStyle w:val="Hyperlink"/>
                <w:noProof/>
              </w:rPr>
              <w:fldChar w:fldCharType="end"/>
            </w:r>
          </w:ins>
        </w:p>
        <w:p w14:paraId="1AC7A677" w14:textId="2D490370" w:rsidR="0061599D" w:rsidRDefault="0061599D">
          <w:pPr>
            <w:pStyle w:val="TOC1"/>
            <w:tabs>
              <w:tab w:val="left" w:pos="440"/>
            </w:tabs>
            <w:rPr>
              <w:ins w:id="36" w:author="Jai Kumar" w:date="2020-05-06T12:32:00Z"/>
              <w:rFonts w:asciiTheme="minorHAnsi" w:eastAsiaTheme="minorEastAsia" w:hAnsiTheme="minorHAnsi" w:cstheme="minorBidi"/>
              <w:noProof/>
              <w:color w:val="auto"/>
              <w:sz w:val="24"/>
              <w:szCs w:val="24"/>
              <w:lang w:val="en-US" w:eastAsia="en-US" w:bidi="ar-SA"/>
            </w:rPr>
          </w:pPr>
          <w:ins w:id="37"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"_Toc39660749"</w:instrText>
            </w:r>
            <w:r w:rsidRPr="001A19CA">
              <w:rPr>
                <w:rStyle w:val="Hyperlink"/>
                <w:noProof/>
              </w:rPr>
              <w:instrText xml:space="preserve"> </w:instrText>
            </w:r>
            <w:r w:rsidRPr="001A19CA">
              <w:rPr>
                <w:rStyle w:val="Hyperlink"/>
                <w:noProof/>
              </w:rPr>
              <w:fldChar w:fldCharType="separate"/>
            </w:r>
            <w:r w:rsidRPr="001A19CA">
              <w:rPr>
                <w:rStyle w:val="Hyperlink"/>
                <w:noProof/>
              </w:rPr>
              <w:t>5</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a New Data Attribute in Future</w:t>
            </w:r>
            <w:r>
              <w:rPr>
                <w:noProof/>
                <w:webHidden/>
              </w:rPr>
              <w:tab/>
            </w:r>
            <w:r>
              <w:rPr>
                <w:noProof/>
                <w:webHidden/>
              </w:rPr>
              <w:fldChar w:fldCharType="begin"/>
            </w:r>
            <w:r>
              <w:rPr>
                <w:noProof/>
                <w:webHidden/>
              </w:rPr>
              <w:instrText xml:space="preserve"> PAGEREF _Toc39660749 \h </w:instrText>
            </w:r>
          </w:ins>
          <w:r>
            <w:rPr>
              <w:noProof/>
              <w:webHidden/>
            </w:rPr>
          </w:r>
          <w:r>
            <w:rPr>
              <w:noProof/>
              <w:webHidden/>
            </w:rPr>
            <w:fldChar w:fldCharType="separate"/>
          </w:r>
          <w:ins w:id="38" w:author="Jai Kumar" w:date="2020-05-06T12:32:00Z">
            <w:r>
              <w:rPr>
                <w:noProof/>
                <w:webHidden/>
              </w:rPr>
              <w:t>16</w:t>
            </w:r>
            <w:r>
              <w:rPr>
                <w:noProof/>
                <w:webHidden/>
              </w:rPr>
              <w:fldChar w:fldCharType="end"/>
            </w:r>
            <w:r w:rsidRPr="001A19CA">
              <w:rPr>
                <w:rStyle w:val="Hyperlink"/>
                <w:noProof/>
              </w:rPr>
              <w:fldChar w:fldCharType="end"/>
            </w:r>
          </w:ins>
        </w:p>
        <w:p w14:paraId="7849F041" w14:textId="3C4CDDD5" w:rsidR="0061599D" w:rsidRDefault="0061599D">
          <w:pPr>
            <w:pStyle w:val="TOC1"/>
            <w:tabs>
              <w:tab w:val="left" w:pos="440"/>
            </w:tabs>
            <w:rPr>
              <w:ins w:id="39" w:author="Jai Kumar" w:date="2020-05-06T12:32:00Z"/>
              <w:rFonts w:asciiTheme="minorHAnsi" w:eastAsiaTheme="minorEastAsia" w:hAnsiTheme="minorHAnsi" w:cstheme="minorBidi"/>
              <w:noProof/>
              <w:color w:val="auto"/>
              <w:sz w:val="24"/>
              <w:szCs w:val="24"/>
              <w:lang w:val="en-US" w:eastAsia="en-US" w:bidi="ar-SA"/>
            </w:rPr>
          </w:pPr>
          <w:ins w:id="40"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"_Toc39660750"</w:instrText>
            </w:r>
            <w:r w:rsidRPr="001A19CA">
              <w:rPr>
                <w:rStyle w:val="Hyperlink"/>
                <w:noProof/>
              </w:rPr>
              <w:instrText xml:space="preserve"> </w:instrText>
            </w:r>
            <w:r w:rsidRPr="001A19CA">
              <w:rPr>
                <w:rStyle w:val="Hyperlink"/>
                <w:noProof/>
              </w:rPr>
              <w:fldChar w:fldCharType="separate"/>
            </w:r>
            <w:r w:rsidRPr="001A19CA">
              <w:rPr>
                <w:rStyle w:val="Hyperlink"/>
                <w:noProof/>
              </w:rPr>
              <w:t>6</w:t>
            </w:r>
            <w:r>
              <w:rPr>
                <w:rFonts w:asciiTheme="minorHAnsi" w:eastAsiaTheme="minorEastAsia" w:hAnsiTheme="minorHAnsi" w:cstheme="minorBidi"/>
                <w:noProof/>
                <w:color w:val="auto"/>
                <w:sz w:val="24"/>
                <w:szCs w:val="24"/>
                <w:lang w:val="en-US" w:eastAsia="en-US" w:bidi="ar-SA"/>
              </w:rPr>
              <w:tab/>
            </w:r>
            <w:r w:rsidRPr="001A19CA">
              <w:rPr>
                <w:rStyle w:val="Hyperlink"/>
                <w:noProof/>
              </w:rPr>
              <w:t>Marking the Telemetry Traffic</w:t>
            </w:r>
            <w:r>
              <w:rPr>
                <w:noProof/>
                <w:webHidden/>
              </w:rPr>
              <w:tab/>
            </w:r>
            <w:r>
              <w:rPr>
                <w:noProof/>
                <w:webHidden/>
              </w:rPr>
              <w:fldChar w:fldCharType="begin"/>
            </w:r>
            <w:r>
              <w:rPr>
                <w:noProof/>
                <w:webHidden/>
              </w:rPr>
              <w:instrText xml:space="preserve"> PAGEREF _Toc39660750 \h </w:instrText>
            </w:r>
          </w:ins>
          <w:r>
            <w:rPr>
              <w:noProof/>
              <w:webHidden/>
            </w:rPr>
          </w:r>
          <w:r>
            <w:rPr>
              <w:noProof/>
              <w:webHidden/>
            </w:rPr>
            <w:fldChar w:fldCharType="separate"/>
          </w:r>
          <w:ins w:id="41" w:author="Jai Kumar" w:date="2020-05-06T12:32:00Z">
            <w:r>
              <w:rPr>
                <w:noProof/>
                <w:webHidden/>
              </w:rPr>
              <w:t>17</w:t>
            </w:r>
            <w:r>
              <w:rPr>
                <w:noProof/>
                <w:webHidden/>
              </w:rPr>
              <w:fldChar w:fldCharType="end"/>
            </w:r>
            <w:r w:rsidRPr="001A19CA">
              <w:rPr>
                <w:rStyle w:val="Hyperlink"/>
                <w:noProof/>
              </w:rPr>
              <w:fldChar w:fldCharType="end"/>
            </w:r>
          </w:ins>
        </w:p>
        <w:p w14:paraId="4792E353" w14:textId="3FDCF04D" w:rsidR="0061599D" w:rsidRDefault="0061599D">
          <w:pPr>
            <w:pStyle w:val="TOC1"/>
            <w:tabs>
              <w:tab w:val="left" w:pos="440"/>
            </w:tabs>
            <w:rPr>
              <w:ins w:id="42" w:author="Jai Kumar" w:date="2020-05-06T12:32:00Z"/>
              <w:rFonts w:asciiTheme="minorHAnsi" w:eastAsiaTheme="minorEastAsia" w:hAnsiTheme="minorHAnsi" w:cstheme="minorBidi"/>
              <w:noProof/>
              <w:color w:val="auto"/>
              <w:sz w:val="24"/>
              <w:szCs w:val="24"/>
              <w:lang w:val="en-US" w:eastAsia="en-US" w:bidi="ar-SA"/>
            </w:rPr>
          </w:pPr>
          <w:ins w:id="43"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"_Toc39660751"</w:instrText>
            </w:r>
            <w:r w:rsidRPr="001A19CA">
              <w:rPr>
                <w:rStyle w:val="Hyperlink"/>
                <w:noProof/>
              </w:rPr>
              <w:instrText xml:space="preserve"> </w:instrText>
            </w:r>
            <w:r w:rsidRPr="001A19CA">
              <w:rPr>
                <w:rStyle w:val="Hyperlink"/>
                <w:noProof/>
              </w:rPr>
              <w:fldChar w:fldCharType="separate"/>
            </w:r>
            <w:r w:rsidRPr="001A19CA">
              <w:rPr>
                <w:rStyle w:val="Hyperlink"/>
                <w:noProof/>
              </w:rPr>
              <w:t>7</w:t>
            </w:r>
            <w:r>
              <w:rPr>
                <w:rFonts w:asciiTheme="minorHAnsi" w:eastAsiaTheme="minorEastAsia" w:hAnsiTheme="minorHAnsi" w:cstheme="minorBidi"/>
                <w:noProof/>
                <w:color w:val="auto"/>
                <w:sz w:val="24"/>
                <w:szCs w:val="24"/>
                <w:lang w:val="en-US" w:eastAsia="en-US" w:bidi="ar-SA"/>
              </w:rPr>
              <w:tab/>
            </w:r>
            <w:r w:rsidRPr="001A19CA">
              <w:rPr>
                <w:rStyle w:val="Hyperlink"/>
                <w:noProof/>
              </w:rPr>
              <w:t>Events without threshold attributes</w:t>
            </w:r>
            <w:r>
              <w:rPr>
                <w:noProof/>
                <w:webHidden/>
              </w:rPr>
              <w:tab/>
            </w:r>
            <w:r>
              <w:rPr>
                <w:noProof/>
                <w:webHidden/>
              </w:rPr>
              <w:fldChar w:fldCharType="begin"/>
            </w:r>
            <w:r>
              <w:rPr>
                <w:noProof/>
                <w:webHidden/>
              </w:rPr>
              <w:instrText xml:space="preserve"> PAGEREF _Toc39660751 \h </w:instrText>
            </w:r>
          </w:ins>
          <w:r>
            <w:rPr>
              <w:noProof/>
              <w:webHidden/>
            </w:rPr>
          </w:r>
          <w:r>
            <w:rPr>
              <w:noProof/>
              <w:webHidden/>
            </w:rPr>
            <w:fldChar w:fldCharType="separate"/>
          </w:r>
          <w:ins w:id="44" w:author="Jai Kumar" w:date="2020-05-06T12:32:00Z">
            <w:r>
              <w:rPr>
                <w:noProof/>
                <w:webHidden/>
              </w:rPr>
              <w:t>18</w:t>
            </w:r>
            <w:r>
              <w:rPr>
                <w:noProof/>
                <w:webHidden/>
              </w:rPr>
              <w:fldChar w:fldCharType="end"/>
            </w:r>
            <w:r w:rsidRPr="001A19CA">
              <w:rPr>
                <w:rStyle w:val="Hyperlink"/>
                <w:noProof/>
              </w:rPr>
              <w:fldChar w:fldCharType="end"/>
            </w:r>
          </w:ins>
        </w:p>
        <w:p w14:paraId="6927CEC7" w14:textId="37E5F390" w:rsidR="0061599D" w:rsidRDefault="0061599D">
          <w:pPr>
            <w:pStyle w:val="TOC1"/>
            <w:tabs>
              <w:tab w:val="left" w:pos="440"/>
            </w:tabs>
            <w:rPr>
              <w:ins w:id="45" w:author="Jai Kumar" w:date="2020-05-06T12:32:00Z"/>
              <w:rFonts w:asciiTheme="minorHAnsi" w:eastAsiaTheme="minorEastAsia" w:hAnsiTheme="minorHAnsi" w:cstheme="minorBidi"/>
              <w:noProof/>
              <w:color w:val="auto"/>
              <w:sz w:val="24"/>
              <w:szCs w:val="24"/>
              <w:lang w:val="en-US" w:eastAsia="en-US" w:bidi="ar-SA"/>
            </w:rPr>
          </w:pPr>
          <w:ins w:id="46"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"_Toc39660752"</w:instrText>
            </w:r>
            <w:r w:rsidRPr="001A19CA">
              <w:rPr>
                <w:rStyle w:val="Hyperlink"/>
                <w:noProof/>
              </w:rPr>
              <w:instrText xml:space="preserve"> </w:instrText>
            </w:r>
            <w:r w:rsidRPr="001A19CA">
              <w:rPr>
                <w:rStyle w:val="Hyperlink"/>
                <w:noProof/>
              </w:rPr>
              <w:fldChar w:fldCharType="separate"/>
            </w:r>
            <w:r w:rsidRPr="001A19CA">
              <w:rPr>
                <w:rStyle w:val="Hyperlink"/>
                <w:noProof/>
              </w:rPr>
              <w:t>8</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a New Event in Future</w:t>
            </w:r>
            <w:r>
              <w:rPr>
                <w:noProof/>
                <w:webHidden/>
              </w:rPr>
              <w:tab/>
            </w:r>
            <w:r>
              <w:rPr>
                <w:noProof/>
                <w:webHidden/>
              </w:rPr>
              <w:fldChar w:fldCharType="begin"/>
            </w:r>
            <w:r>
              <w:rPr>
                <w:noProof/>
                <w:webHidden/>
              </w:rPr>
              <w:instrText xml:space="preserve"> PAGEREF _Toc39660752 \h </w:instrText>
            </w:r>
          </w:ins>
          <w:r>
            <w:rPr>
              <w:noProof/>
              <w:webHidden/>
            </w:rPr>
          </w:r>
          <w:r>
            <w:rPr>
              <w:noProof/>
              <w:webHidden/>
            </w:rPr>
            <w:fldChar w:fldCharType="separate"/>
          </w:r>
          <w:ins w:id="47" w:author="Jai Kumar" w:date="2020-05-06T12:32:00Z">
            <w:r>
              <w:rPr>
                <w:noProof/>
                <w:webHidden/>
              </w:rPr>
              <w:t>18</w:t>
            </w:r>
            <w:r>
              <w:rPr>
                <w:noProof/>
                <w:webHidden/>
              </w:rPr>
              <w:fldChar w:fldCharType="end"/>
            </w:r>
            <w:r w:rsidRPr="001A19CA">
              <w:rPr>
                <w:rStyle w:val="Hyperlink"/>
                <w:noProof/>
              </w:rPr>
              <w:fldChar w:fldCharType="end"/>
            </w:r>
          </w:ins>
        </w:p>
        <w:p w14:paraId="37348A26" w14:textId="2F1D289A" w:rsidR="0061599D" w:rsidRDefault="0061599D">
          <w:pPr>
            <w:pStyle w:val="TOC1"/>
            <w:tabs>
              <w:tab w:val="left" w:pos="440"/>
            </w:tabs>
            <w:rPr>
              <w:ins w:id="48" w:author="Jai Kumar" w:date="2020-05-06T12:32:00Z"/>
              <w:rFonts w:asciiTheme="minorHAnsi" w:eastAsiaTheme="minorEastAsia" w:hAnsiTheme="minorHAnsi" w:cstheme="minorBidi"/>
              <w:noProof/>
              <w:color w:val="auto"/>
              <w:sz w:val="24"/>
              <w:szCs w:val="24"/>
              <w:lang w:val="en-US" w:eastAsia="en-US" w:bidi="ar-SA"/>
            </w:rPr>
          </w:pPr>
          <w:ins w:id="49"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"_Toc39660753"</w:instrText>
            </w:r>
            <w:r w:rsidRPr="001A19CA">
              <w:rPr>
                <w:rStyle w:val="Hyperlink"/>
                <w:noProof/>
              </w:rPr>
              <w:instrText xml:space="preserve"> </w:instrText>
            </w:r>
            <w:r w:rsidRPr="001A19CA">
              <w:rPr>
                <w:rStyle w:val="Hyperlink"/>
                <w:noProof/>
              </w:rPr>
              <w:fldChar w:fldCharType="separate"/>
            </w:r>
            <w:r w:rsidRPr="001A19CA">
              <w:rPr>
                <w:rStyle w:val="Hyperlink"/>
                <w:noProof/>
              </w:rPr>
              <w:t>9</w:t>
            </w:r>
            <w:r>
              <w:rPr>
                <w:rFonts w:asciiTheme="minorHAnsi" w:eastAsiaTheme="minorEastAsia" w:hAnsiTheme="minorHAnsi" w:cstheme="minorBidi"/>
                <w:noProof/>
                <w:color w:val="auto"/>
                <w:sz w:val="24"/>
                <w:szCs w:val="24"/>
                <w:lang w:val="en-US" w:eastAsia="en-US" w:bidi="ar-SA"/>
              </w:rPr>
              <w:tab/>
            </w:r>
            <w:r w:rsidRPr="001A19CA">
              <w:rPr>
                <w:rStyle w:val="Hyperlink"/>
                <w:noProof/>
              </w:rPr>
              <w:t>Configuring Inband Network Telemetry</w:t>
            </w:r>
            <w:r>
              <w:rPr>
                <w:noProof/>
                <w:webHidden/>
              </w:rPr>
              <w:tab/>
            </w:r>
            <w:r>
              <w:rPr>
                <w:noProof/>
                <w:webHidden/>
              </w:rPr>
              <w:fldChar w:fldCharType="begin"/>
            </w:r>
            <w:r>
              <w:rPr>
                <w:noProof/>
                <w:webHidden/>
              </w:rPr>
              <w:instrText xml:space="preserve"> PAGEREF _Toc39660753 \h </w:instrText>
            </w:r>
          </w:ins>
          <w:r>
            <w:rPr>
              <w:noProof/>
              <w:webHidden/>
            </w:rPr>
          </w:r>
          <w:r>
            <w:rPr>
              <w:noProof/>
              <w:webHidden/>
            </w:rPr>
            <w:fldChar w:fldCharType="separate"/>
          </w:r>
          <w:ins w:id="50" w:author="Jai Kumar" w:date="2020-05-06T12:32:00Z">
            <w:r>
              <w:rPr>
                <w:noProof/>
                <w:webHidden/>
              </w:rPr>
              <w:t>18</w:t>
            </w:r>
            <w:r>
              <w:rPr>
                <w:noProof/>
                <w:webHidden/>
              </w:rPr>
              <w:fldChar w:fldCharType="end"/>
            </w:r>
            <w:r w:rsidRPr="001A19CA">
              <w:rPr>
                <w:rStyle w:val="Hyperlink"/>
                <w:noProof/>
              </w:rPr>
              <w:fldChar w:fldCharType="end"/>
            </w:r>
          </w:ins>
        </w:p>
        <w:p w14:paraId="75A4B62F" w14:textId="7700452F" w:rsidR="0061599D" w:rsidRDefault="0061599D">
          <w:pPr>
            <w:pStyle w:val="TOC1"/>
            <w:tabs>
              <w:tab w:val="left" w:pos="440"/>
            </w:tabs>
            <w:rPr>
              <w:ins w:id="51" w:author="Jai Kumar" w:date="2020-05-06T12:32:00Z"/>
              <w:rFonts w:asciiTheme="minorHAnsi" w:eastAsiaTheme="minorEastAsia" w:hAnsiTheme="minorHAnsi" w:cstheme="minorBidi"/>
              <w:noProof/>
              <w:color w:val="auto"/>
              <w:sz w:val="24"/>
              <w:szCs w:val="24"/>
              <w:lang w:val="en-US" w:eastAsia="en-US" w:bidi="ar-SA"/>
            </w:rPr>
          </w:pPr>
          <w:ins w:id="52"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"_Toc39660754"</w:instrText>
            </w:r>
            <w:r w:rsidRPr="001A19CA">
              <w:rPr>
                <w:rStyle w:val="Hyperlink"/>
                <w:noProof/>
              </w:rPr>
              <w:instrText xml:space="preserve"> </w:instrText>
            </w:r>
            <w:r w:rsidRPr="001A19CA">
              <w:rPr>
                <w:rStyle w:val="Hyperlink"/>
                <w:noProof/>
              </w:rPr>
              <w:fldChar w:fldCharType="separate"/>
            </w:r>
            <w:r w:rsidRPr="001A19CA">
              <w:rPr>
                <w:rStyle w:val="Hyperlink"/>
                <w:noProof/>
              </w:rPr>
              <w:t>10</w:t>
            </w:r>
            <w:r>
              <w:rPr>
                <w:rFonts w:asciiTheme="minorHAnsi" w:eastAsiaTheme="minorEastAsia" w:hAnsiTheme="minorHAnsi" w:cstheme="minorBidi"/>
                <w:noProof/>
                <w:color w:val="auto"/>
                <w:sz w:val="24"/>
                <w:szCs w:val="24"/>
                <w:lang w:val="en-US" w:eastAsia="en-US" w:bidi="ar-SA"/>
              </w:rPr>
              <w:tab/>
            </w:r>
            <w:r w:rsidRPr="001A19CA">
              <w:rPr>
                <w:rStyle w:val="Hyperlink"/>
                <w:noProof/>
              </w:rPr>
              <w:t>Examples</w:t>
            </w:r>
            <w:r>
              <w:rPr>
                <w:noProof/>
                <w:webHidden/>
              </w:rPr>
              <w:tab/>
            </w:r>
            <w:r>
              <w:rPr>
                <w:noProof/>
                <w:webHidden/>
              </w:rPr>
              <w:fldChar w:fldCharType="begin"/>
            </w:r>
            <w:r>
              <w:rPr>
                <w:noProof/>
                <w:webHidden/>
              </w:rPr>
              <w:instrText xml:space="preserve"> PAGEREF _Toc39660754 \h </w:instrText>
            </w:r>
          </w:ins>
          <w:r>
            <w:rPr>
              <w:noProof/>
              <w:webHidden/>
            </w:rPr>
          </w:r>
          <w:r>
            <w:rPr>
              <w:noProof/>
              <w:webHidden/>
            </w:rPr>
            <w:fldChar w:fldCharType="separate"/>
          </w:r>
          <w:ins w:id="53" w:author="Jai Kumar" w:date="2020-05-06T12:32:00Z">
            <w:r>
              <w:rPr>
                <w:noProof/>
                <w:webHidden/>
              </w:rPr>
              <w:t>21</w:t>
            </w:r>
            <w:r>
              <w:rPr>
                <w:noProof/>
                <w:webHidden/>
              </w:rPr>
              <w:fldChar w:fldCharType="end"/>
            </w:r>
            <w:r w:rsidRPr="001A19CA">
              <w:rPr>
                <w:rStyle w:val="Hyperlink"/>
                <w:noProof/>
              </w:rPr>
              <w:fldChar w:fldCharType="end"/>
            </w:r>
          </w:ins>
        </w:p>
        <w:p w14:paraId="4AEE15DF" w14:textId="01C5899D" w:rsidR="0061599D" w:rsidRDefault="0061599D">
          <w:pPr>
            <w:pStyle w:val="TOC2"/>
            <w:tabs>
              <w:tab w:val="left" w:pos="960"/>
              <w:tab w:val="right" w:leader="dot" w:pos="9350"/>
            </w:tabs>
            <w:rPr>
              <w:ins w:id="54" w:author="Jai Kumar" w:date="2020-05-06T12:32:00Z"/>
              <w:rFonts w:asciiTheme="minorHAnsi" w:eastAsiaTheme="minorEastAsia" w:hAnsiTheme="minorHAnsi" w:cstheme="minorBidi"/>
              <w:noProof/>
              <w:color w:val="auto"/>
              <w:sz w:val="24"/>
              <w:szCs w:val="24"/>
              <w:lang w:val="en-US" w:eastAsia="en-US" w:bidi="ar-SA"/>
            </w:rPr>
          </w:pPr>
          <w:ins w:id="55"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"_Toc39660755"</w:instrText>
            </w:r>
            <w:r w:rsidRPr="001A19CA">
              <w:rPr>
                <w:rStyle w:val="Hyperlink"/>
                <w:noProof/>
              </w:rPr>
              <w:instrText xml:space="preserve"> </w:instrText>
            </w:r>
            <w:r w:rsidRPr="001A19CA">
              <w:rPr>
                <w:rStyle w:val="Hyperlink"/>
                <w:noProof/>
              </w:rPr>
              <w:fldChar w:fldCharType="separate"/>
            </w:r>
            <w:r w:rsidRPr="001A19CA">
              <w:rPr>
                <w:rStyle w:val="Hyperlink"/>
                <w:noProof/>
              </w:rPr>
              <w:t>10.1</w:t>
            </w:r>
            <w:r>
              <w:rPr>
                <w:rFonts w:asciiTheme="minorHAnsi" w:eastAsiaTheme="minorEastAsia" w:hAnsiTheme="minorHAnsi" w:cstheme="minorBidi"/>
                <w:noProof/>
                <w:color w:val="auto"/>
                <w:sz w:val="24"/>
                <w:szCs w:val="24"/>
                <w:lang w:val="en-US" w:eastAsia="en-US" w:bidi="ar-SA"/>
              </w:rPr>
              <w:tab/>
            </w:r>
            <w:r w:rsidRPr="001A19CA">
              <w:rPr>
                <w:rStyle w:val="Hyperlink"/>
                <w:noProof/>
              </w:rPr>
              <w:t>Example: Multiple events and telemetry object in single TAM object</w:t>
            </w:r>
            <w:r>
              <w:rPr>
                <w:noProof/>
                <w:webHidden/>
              </w:rPr>
              <w:tab/>
            </w:r>
            <w:r>
              <w:rPr>
                <w:noProof/>
                <w:webHidden/>
              </w:rPr>
              <w:fldChar w:fldCharType="begin"/>
            </w:r>
            <w:r>
              <w:rPr>
                <w:noProof/>
                <w:webHidden/>
              </w:rPr>
              <w:instrText xml:space="preserve"> PAGEREF _Toc39660755 \h </w:instrText>
            </w:r>
          </w:ins>
          <w:r>
            <w:rPr>
              <w:noProof/>
              <w:webHidden/>
            </w:rPr>
          </w:r>
          <w:r>
            <w:rPr>
              <w:noProof/>
              <w:webHidden/>
            </w:rPr>
            <w:fldChar w:fldCharType="separate"/>
          </w:r>
          <w:ins w:id="56" w:author="Jai Kumar" w:date="2020-05-06T12:32:00Z">
            <w:r>
              <w:rPr>
                <w:noProof/>
                <w:webHidden/>
              </w:rPr>
              <w:t>22</w:t>
            </w:r>
            <w:r>
              <w:rPr>
                <w:noProof/>
                <w:webHidden/>
              </w:rPr>
              <w:fldChar w:fldCharType="end"/>
            </w:r>
            <w:r w:rsidRPr="001A19CA">
              <w:rPr>
                <w:rStyle w:val="Hyperlink"/>
                <w:noProof/>
              </w:rPr>
              <w:fldChar w:fldCharType="end"/>
            </w:r>
          </w:ins>
        </w:p>
        <w:p w14:paraId="2AC9DBF6" w14:textId="30311206" w:rsidR="0061599D" w:rsidRDefault="0061599D">
          <w:pPr>
            <w:pStyle w:val="TOC2"/>
            <w:tabs>
              <w:tab w:val="left" w:pos="960"/>
              <w:tab w:val="right" w:leader="dot" w:pos="9350"/>
            </w:tabs>
            <w:rPr>
              <w:ins w:id="57" w:author="Jai Kumar" w:date="2020-05-06T12:32:00Z"/>
              <w:rFonts w:asciiTheme="minorHAnsi" w:eastAsiaTheme="minorEastAsia" w:hAnsiTheme="minorHAnsi" w:cstheme="minorBidi"/>
              <w:noProof/>
              <w:color w:val="auto"/>
              <w:sz w:val="24"/>
              <w:szCs w:val="24"/>
              <w:lang w:val="en-US" w:eastAsia="en-US" w:bidi="ar-SA"/>
            </w:rPr>
          </w:pPr>
          <w:ins w:id="58"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"_Toc39660756"</w:instrText>
            </w:r>
            <w:r w:rsidRPr="001A19CA">
              <w:rPr>
                <w:rStyle w:val="Hyperlink"/>
                <w:noProof/>
              </w:rPr>
              <w:instrText xml:space="preserve"> </w:instrText>
            </w:r>
            <w:r w:rsidRPr="001A19CA">
              <w:rPr>
                <w:rStyle w:val="Hyperlink"/>
                <w:noProof/>
              </w:rPr>
              <w:fldChar w:fldCharType="separate"/>
            </w:r>
            <w:r w:rsidRPr="001A19CA">
              <w:rPr>
                <w:rStyle w:val="Hyperlink"/>
                <w:noProof/>
              </w:rPr>
              <w:t>10.1.1</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Create common report and collector objects</w:t>
            </w:r>
            <w:r>
              <w:rPr>
                <w:noProof/>
                <w:webHidden/>
              </w:rPr>
              <w:tab/>
            </w:r>
            <w:r>
              <w:rPr>
                <w:noProof/>
                <w:webHidden/>
              </w:rPr>
              <w:fldChar w:fldCharType="begin"/>
            </w:r>
            <w:r>
              <w:rPr>
                <w:noProof/>
                <w:webHidden/>
              </w:rPr>
              <w:instrText xml:space="preserve"> PAGEREF _Toc39660756 \h </w:instrText>
            </w:r>
          </w:ins>
          <w:r>
            <w:rPr>
              <w:noProof/>
              <w:webHidden/>
            </w:rPr>
          </w:r>
          <w:r>
            <w:rPr>
              <w:noProof/>
              <w:webHidden/>
            </w:rPr>
            <w:fldChar w:fldCharType="separate"/>
          </w:r>
          <w:ins w:id="59" w:author="Jai Kumar" w:date="2020-05-06T12:32:00Z">
            <w:r>
              <w:rPr>
                <w:noProof/>
                <w:webHidden/>
              </w:rPr>
              <w:t>22</w:t>
            </w:r>
            <w:r>
              <w:rPr>
                <w:noProof/>
                <w:webHidden/>
              </w:rPr>
              <w:fldChar w:fldCharType="end"/>
            </w:r>
            <w:r w:rsidRPr="001A19CA">
              <w:rPr>
                <w:rStyle w:val="Hyperlink"/>
                <w:noProof/>
              </w:rPr>
              <w:fldChar w:fldCharType="end"/>
            </w:r>
          </w:ins>
        </w:p>
        <w:p w14:paraId="1D083EF1" w14:textId="5C5D5A14" w:rsidR="0061599D" w:rsidRDefault="0061599D">
          <w:pPr>
            <w:pStyle w:val="TOC2"/>
            <w:tabs>
              <w:tab w:val="left" w:pos="960"/>
              <w:tab w:val="right" w:leader="dot" w:pos="9350"/>
            </w:tabs>
            <w:rPr>
              <w:ins w:id="60" w:author="Jai Kumar" w:date="2020-05-06T12:32:00Z"/>
              <w:rFonts w:asciiTheme="minorHAnsi" w:eastAsiaTheme="minorEastAsia" w:hAnsiTheme="minorHAnsi" w:cstheme="minorBidi"/>
              <w:noProof/>
              <w:color w:val="auto"/>
              <w:sz w:val="24"/>
              <w:szCs w:val="24"/>
              <w:lang w:val="en-US" w:eastAsia="en-US" w:bidi="ar-SA"/>
            </w:rPr>
          </w:pPr>
          <w:ins w:id="61"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"_Toc39660757"</w:instrText>
            </w:r>
            <w:r w:rsidRPr="001A19CA">
              <w:rPr>
                <w:rStyle w:val="Hyperlink"/>
                <w:noProof/>
              </w:rPr>
              <w:instrText xml:space="preserve"> </w:instrText>
            </w:r>
            <w:r w:rsidRPr="001A19CA">
              <w:rPr>
                <w:rStyle w:val="Hyperlink"/>
                <w:noProof/>
              </w:rPr>
              <w:fldChar w:fldCharType="separate"/>
            </w:r>
            <w:r w:rsidRPr="001A19CA">
              <w:rPr>
                <w:rStyle w:val="Hyperlink"/>
                <w:noProof/>
              </w:rPr>
              <w:t>10.1.2</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a flow telemetry session</w:t>
            </w:r>
            <w:r>
              <w:rPr>
                <w:noProof/>
                <w:webHidden/>
              </w:rPr>
              <w:tab/>
            </w:r>
            <w:r>
              <w:rPr>
                <w:noProof/>
                <w:webHidden/>
              </w:rPr>
              <w:fldChar w:fldCharType="begin"/>
            </w:r>
            <w:r>
              <w:rPr>
                <w:noProof/>
                <w:webHidden/>
              </w:rPr>
              <w:instrText xml:space="preserve"> PAGEREF _Toc39660757 \h </w:instrText>
            </w:r>
          </w:ins>
          <w:r>
            <w:rPr>
              <w:noProof/>
              <w:webHidden/>
            </w:rPr>
          </w:r>
          <w:r>
            <w:rPr>
              <w:noProof/>
              <w:webHidden/>
            </w:rPr>
            <w:fldChar w:fldCharType="separate"/>
          </w:r>
          <w:ins w:id="62" w:author="Jai Kumar" w:date="2020-05-06T12:32:00Z">
            <w:r>
              <w:rPr>
                <w:noProof/>
                <w:webHidden/>
              </w:rPr>
              <w:t>24</w:t>
            </w:r>
            <w:r>
              <w:rPr>
                <w:noProof/>
                <w:webHidden/>
              </w:rPr>
              <w:fldChar w:fldCharType="end"/>
            </w:r>
            <w:r w:rsidRPr="001A19CA">
              <w:rPr>
                <w:rStyle w:val="Hyperlink"/>
                <w:noProof/>
              </w:rPr>
              <w:fldChar w:fldCharType="end"/>
            </w:r>
          </w:ins>
        </w:p>
        <w:p w14:paraId="60635D78" w14:textId="671F4754" w:rsidR="0061599D" w:rsidRDefault="0061599D">
          <w:pPr>
            <w:pStyle w:val="TOC2"/>
            <w:tabs>
              <w:tab w:val="left" w:pos="960"/>
              <w:tab w:val="right" w:leader="dot" w:pos="9350"/>
            </w:tabs>
            <w:rPr>
              <w:ins w:id="63" w:author="Jai Kumar" w:date="2020-05-06T12:32:00Z"/>
              <w:rFonts w:asciiTheme="minorHAnsi" w:eastAsiaTheme="minorEastAsia" w:hAnsiTheme="minorHAnsi" w:cstheme="minorBidi"/>
              <w:noProof/>
              <w:color w:val="auto"/>
              <w:sz w:val="24"/>
              <w:szCs w:val="24"/>
              <w:lang w:val="en-US" w:eastAsia="en-US" w:bidi="ar-SA"/>
            </w:rPr>
          </w:pPr>
          <w:ins w:id="64"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"_Toc39660758"</w:instrText>
            </w:r>
            <w:r w:rsidRPr="001A19CA">
              <w:rPr>
                <w:rStyle w:val="Hyperlink"/>
                <w:noProof/>
              </w:rPr>
              <w:instrText xml:space="preserve"> </w:instrText>
            </w:r>
            <w:r w:rsidRPr="001A19CA">
              <w:rPr>
                <w:rStyle w:val="Hyperlink"/>
                <w:noProof/>
              </w:rPr>
              <w:fldChar w:fldCharType="separate"/>
            </w:r>
            <w:r w:rsidRPr="001A19CA">
              <w:rPr>
                <w:rStyle w:val="Hyperlink"/>
                <w:noProof/>
              </w:rPr>
              <w:t>10.1.3</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an event object</w:t>
            </w:r>
            <w:r>
              <w:rPr>
                <w:noProof/>
                <w:webHidden/>
              </w:rPr>
              <w:tab/>
            </w:r>
            <w:r>
              <w:rPr>
                <w:noProof/>
                <w:webHidden/>
              </w:rPr>
              <w:fldChar w:fldCharType="begin"/>
            </w:r>
            <w:r>
              <w:rPr>
                <w:noProof/>
                <w:webHidden/>
              </w:rPr>
              <w:instrText xml:space="preserve"> PAGEREF _Toc39660758 \h </w:instrText>
            </w:r>
          </w:ins>
          <w:r>
            <w:rPr>
              <w:noProof/>
              <w:webHidden/>
            </w:rPr>
          </w:r>
          <w:r>
            <w:rPr>
              <w:noProof/>
              <w:webHidden/>
            </w:rPr>
            <w:fldChar w:fldCharType="separate"/>
          </w:r>
          <w:ins w:id="65" w:author="Jai Kumar" w:date="2020-05-06T12:32:00Z">
            <w:r>
              <w:rPr>
                <w:noProof/>
                <w:webHidden/>
              </w:rPr>
              <w:t>25</w:t>
            </w:r>
            <w:r>
              <w:rPr>
                <w:noProof/>
                <w:webHidden/>
              </w:rPr>
              <w:fldChar w:fldCharType="end"/>
            </w:r>
            <w:r w:rsidRPr="001A19CA">
              <w:rPr>
                <w:rStyle w:val="Hyperlink"/>
                <w:noProof/>
              </w:rPr>
              <w:fldChar w:fldCharType="end"/>
            </w:r>
          </w:ins>
        </w:p>
        <w:p w14:paraId="5F05AE17" w14:textId="50562527" w:rsidR="0061599D" w:rsidRDefault="0061599D">
          <w:pPr>
            <w:pStyle w:val="TOC2"/>
            <w:tabs>
              <w:tab w:val="left" w:pos="960"/>
              <w:tab w:val="right" w:leader="dot" w:pos="9350"/>
            </w:tabs>
            <w:rPr>
              <w:ins w:id="66" w:author="Jai Kumar" w:date="2020-05-06T12:32:00Z"/>
              <w:rFonts w:asciiTheme="minorHAnsi" w:eastAsiaTheme="minorEastAsia" w:hAnsiTheme="minorHAnsi" w:cstheme="minorBidi"/>
              <w:noProof/>
              <w:color w:val="auto"/>
              <w:sz w:val="24"/>
              <w:szCs w:val="24"/>
              <w:lang w:val="en-US" w:eastAsia="en-US" w:bidi="ar-SA"/>
            </w:rPr>
          </w:pPr>
          <w:ins w:id="67"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"_Toc39660759"</w:instrText>
            </w:r>
            <w:r w:rsidRPr="001A19CA">
              <w:rPr>
                <w:rStyle w:val="Hyperlink"/>
                <w:noProof/>
              </w:rPr>
              <w:instrText xml:space="preserve"> </w:instrText>
            </w:r>
            <w:r w:rsidRPr="001A19CA">
              <w:rPr>
                <w:rStyle w:val="Hyperlink"/>
                <w:noProof/>
              </w:rPr>
              <w:fldChar w:fldCharType="separate"/>
            </w:r>
            <w:r w:rsidRPr="001A19CA">
              <w:rPr>
                <w:rStyle w:val="Hyperlink"/>
                <w:noProof/>
              </w:rPr>
              <w:t>10.1.4</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a microburst detection object and sending the histogram report to localhost</w:t>
            </w:r>
            <w:r>
              <w:rPr>
                <w:noProof/>
                <w:webHidden/>
              </w:rPr>
              <w:tab/>
            </w:r>
            <w:r>
              <w:rPr>
                <w:noProof/>
                <w:webHidden/>
              </w:rPr>
              <w:fldChar w:fldCharType="begin"/>
            </w:r>
            <w:r>
              <w:rPr>
                <w:noProof/>
                <w:webHidden/>
              </w:rPr>
              <w:instrText xml:space="preserve"> PAGEREF _Toc39660759 \h </w:instrText>
            </w:r>
          </w:ins>
          <w:r>
            <w:rPr>
              <w:noProof/>
              <w:webHidden/>
            </w:rPr>
          </w:r>
          <w:r>
            <w:rPr>
              <w:noProof/>
              <w:webHidden/>
            </w:rPr>
            <w:fldChar w:fldCharType="separate"/>
          </w:r>
          <w:ins w:id="68" w:author="Jai Kumar" w:date="2020-05-06T12:32:00Z">
            <w:r>
              <w:rPr>
                <w:noProof/>
                <w:webHidden/>
              </w:rPr>
              <w:t>26</w:t>
            </w:r>
            <w:r>
              <w:rPr>
                <w:noProof/>
                <w:webHidden/>
              </w:rPr>
              <w:fldChar w:fldCharType="end"/>
            </w:r>
            <w:r w:rsidRPr="001A19CA">
              <w:rPr>
                <w:rStyle w:val="Hyperlink"/>
                <w:noProof/>
              </w:rPr>
              <w:fldChar w:fldCharType="end"/>
            </w:r>
          </w:ins>
        </w:p>
        <w:p w14:paraId="77F49EF7" w14:textId="6F55129A" w:rsidR="0061599D" w:rsidRDefault="0061599D">
          <w:pPr>
            <w:pStyle w:val="TOC2"/>
            <w:tabs>
              <w:tab w:val="left" w:pos="960"/>
              <w:tab w:val="right" w:leader="dot" w:pos="9350"/>
            </w:tabs>
            <w:rPr>
              <w:ins w:id="69" w:author="Jai Kumar" w:date="2020-05-06T12:32:00Z"/>
              <w:rFonts w:asciiTheme="minorHAnsi" w:eastAsiaTheme="minorEastAsia" w:hAnsiTheme="minorHAnsi" w:cstheme="minorBidi"/>
              <w:noProof/>
              <w:color w:val="auto"/>
              <w:sz w:val="24"/>
              <w:szCs w:val="24"/>
              <w:lang w:val="en-US" w:eastAsia="en-US" w:bidi="ar-SA"/>
            </w:rPr>
          </w:pPr>
          <w:ins w:id="70"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"_Toc39660760"</w:instrText>
            </w:r>
            <w:r w:rsidRPr="001A19CA">
              <w:rPr>
                <w:rStyle w:val="Hyperlink"/>
                <w:noProof/>
              </w:rPr>
              <w:instrText xml:space="preserve"> </w:instrText>
            </w:r>
            <w:r w:rsidRPr="001A19CA">
              <w:rPr>
                <w:rStyle w:val="Hyperlink"/>
                <w:noProof/>
              </w:rPr>
              <w:fldChar w:fldCharType="separate"/>
            </w:r>
            <w:r w:rsidRPr="001A19CA">
              <w:rPr>
                <w:rStyle w:val="Hyperlink"/>
                <w:noProof/>
              </w:rPr>
              <w:t>10.1.5</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the final TAM object and bind to source</w:t>
            </w:r>
            <w:r>
              <w:rPr>
                <w:noProof/>
                <w:webHidden/>
              </w:rPr>
              <w:tab/>
            </w:r>
            <w:r>
              <w:rPr>
                <w:noProof/>
                <w:webHidden/>
              </w:rPr>
              <w:fldChar w:fldCharType="begin"/>
            </w:r>
            <w:r>
              <w:rPr>
                <w:noProof/>
                <w:webHidden/>
              </w:rPr>
              <w:instrText xml:space="preserve"> PAGEREF _Toc39660760 \h </w:instrText>
            </w:r>
          </w:ins>
          <w:r>
            <w:rPr>
              <w:noProof/>
              <w:webHidden/>
            </w:rPr>
          </w:r>
          <w:r>
            <w:rPr>
              <w:noProof/>
              <w:webHidden/>
            </w:rPr>
            <w:fldChar w:fldCharType="separate"/>
          </w:r>
          <w:ins w:id="71" w:author="Jai Kumar" w:date="2020-05-06T12:32:00Z">
            <w:r>
              <w:rPr>
                <w:noProof/>
                <w:webHidden/>
              </w:rPr>
              <w:t>27</w:t>
            </w:r>
            <w:r>
              <w:rPr>
                <w:noProof/>
                <w:webHidden/>
              </w:rPr>
              <w:fldChar w:fldCharType="end"/>
            </w:r>
            <w:r w:rsidRPr="001A19CA">
              <w:rPr>
                <w:rStyle w:val="Hyperlink"/>
                <w:noProof/>
              </w:rPr>
              <w:fldChar w:fldCharType="end"/>
            </w:r>
          </w:ins>
        </w:p>
        <w:p w14:paraId="7E83582C" w14:textId="772F320C" w:rsidR="0061599D" w:rsidRDefault="0061599D">
          <w:pPr>
            <w:pStyle w:val="TOC2"/>
            <w:tabs>
              <w:tab w:val="left" w:pos="960"/>
              <w:tab w:val="right" w:leader="dot" w:pos="9350"/>
            </w:tabs>
            <w:rPr>
              <w:ins w:id="72" w:author="Jai Kumar" w:date="2020-05-06T12:32:00Z"/>
              <w:rFonts w:asciiTheme="minorHAnsi" w:eastAsiaTheme="minorEastAsia" w:hAnsiTheme="minorHAnsi" w:cstheme="minorBidi"/>
              <w:noProof/>
              <w:color w:val="auto"/>
              <w:sz w:val="24"/>
              <w:szCs w:val="24"/>
              <w:lang w:val="en-US" w:eastAsia="en-US" w:bidi="ar-SA"/>
            </w:rPr>
          </w:pPr>
          <w:ins w:id="73"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"_Toc39660761"</w:instrText>
            </w:r>
            <w:r w:rsidRPr="001A19CA">
              <w:rPr>
                <w:rStyle w:val="Hyperlink"/>
                <w:noProof/>
              </w:rPr>
              <w:instrText xml:space="preserve"> </w:instrText>
            </w:r>
            <w:r w:rsidRPr="001A19CA">
              <w:rPr>
                <w:rStyle w:val="Hyperlink"/>
                <w:noProof/>
              </w:rPr>
              <w:fldChar w:fldCharType="separate"/>
            </w:r>
            <w:r w:rsidRPr="001A19CA">
              <w:rPr>
                <w:rStyle w:val="Hyperlink"/>
                <w:noProof/>
              </w:rPr>
              <w:t>10.2</w:t>
            </w:r>
            <w:r>
              <w:rPr>
                <w:rFonts w:asciiTheme="minorHAnsi" w:eastAsiaTheme="minorEastAsia" w:hAnsiTheme="minorHAnsi" w:cstheme="minorBidi"/>
                <w:noProof/>
                <w:color w:val="auto"/>
                <w:sz w:val="24"/>
                <w:szCs w:val="24"/>
                <w:lang w:val="en-US" w:eastAsia="en-US" w:bidi="ar-SA"/>
              </w:rPr>
              <w:tab/>
            </w:r>
            <w:r w:rsidRPr="001A19CA">
              <w:rPr>
                <w:rStyle w:val="Hyperlink"/>
                <w:noProof/>
              </w:rPr>
              <w:t>Configuring a legacy device</w:t>
            </w:r>
            <w:r>
              <w:rPr>
                <w:noProof/>
                <w:webHidden/>
              </w:rPr>
              <w:tab/>
            </w:r>
            <w:r>
              <w:rPr>
                <w:noProof/>
                <w:webHidden/>
              </w:rPr>
              <w:fldChar w:fldCharType="begin"/>
            </w:r>
            <w:r>
              <w:rPr>
                <w:noProof/>
                <w:webHidden/>
              </w:rPr>
              <w:instrText xml:space="preserve"> PAGEREF _Toc39660761 \h </w:instrText>
            </w:r>
          </w:ins>
          <w:r>
            <w:rPr>
              <w:noProof/>
              <w:webHidden/>
            </w:rPr>
          </w:r>
          <w:r>
            <w:rPr>
              <w:noProof/>
              <w:webHidden/>
            </w:rPr>
            <w:fldChar w:fldCharType="separate"/>
          </w:r>
          <w:ins w:id="74" w:author="Jai Kumar" w:date="2020-05-06T12:32:00Z">
            <w:r>
              <w:rPr>
                <w:noProof/>
                <w:webHidden/>
              </w:rPr>
              <w:t>29</w:t>
            </w:r>
            <w:r>
              <w:rPr>
                <w:noProof/>
                <w:webHidden/>
              </w:rPr>
              <w:fldChar w:fldCharType="end"/>
            </w:r>
            <w:r w:rsidRPr="001A19CA">
              <w:rPr>
                <w:rStyle w:val="Hyperlink"/>
                <w:noProof/>
              </w:rPr>
              <w:fldChar w:fldCharType="end"/>
            </w:r>
          </w:ins>
        </w:p>
        <w:p w14:paraId="0FDA864D" w14:textId="0D1DB5D3" w:rsidR="0061599D" w:rsidRDefault="0061599D">
          <w:pPr>
            <w:pStyle w:val="TOC2"/>
            <w:tabs>
              <w:tab w:val="left" w:pos="960"/>
              <w:tab w:val="right" w:leader="dot" w:pos="9350"/>
            </w:tabs>
            <w:rPr>
              <w:ins w:id="75" w:author="Jai Kumar" w:date="2020-05-06T12:32:00Z"/>
              <w:rFonts w:asciiTheme="minorHAnsi" w:eastAsiaTheme="minorEastAsia" w:hAnsiTheme="minorHAnsi" w:cstheme="minorBidi"/>
              <w:noProof/>
              <w:color w:val="auto"/>
              <w:sz w:val="24"/>
              <w:szCs w:val="24"/>
              <w:lang w:val="en-US" w:eastAsia="en-US" w:bidi="ar-SA"/>
            </w:rPr>
          </w:pPr>
          <w:ins w:id="76"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"_Toc39660762"</w:instrText>
            </w:r>
            <w:r w:rsidRPr="001A19CA">
              <w:rPr>
                <w:rStyle w:val="Hyperlink"/>
                <w:noProof/>
              </w:rPr>
              <w:instrText xml:space="preserve"> </w:instrText>
            </w:r>
            <w:r w:rsidRPr="001A19CA">
              <w:rPr>
                <w:rStyle w:val="Hyperlink"/>
                <w:noProof/>
              </w:rPr>
              <w:fldChar w:fldCharType="separate"/>
            </w:r>
            <w:r w:rsidRPr="001A19CA">
              <w:rPr>
                <w:rStyle w:val="Hyperlink"/>
                <w:noProof/>
              </w:rPr>
              <w:t>10.3</w:t>
            </w:r>
            <w:r>
              <w:rPr>
                <w:rFonts w:asciiTheme="minorHAnsi" w:eastAsiaTheme="minorEastAsia" w:hAnsiTheme="minorHAnsi" w:cstheme="minorBidi"/>
                <w:noProof/>
                <w:color w:val="auto"/>
                <w:sz w:val="24"/>
                <w:szCs w:val="24"/>
                <w:lang w:val="en-US" w:eastAsia="en-US" w:bidi="ar-SA"/>
              </w:rPr>
              <w:tab/>
            </w:r>
            <w:r w:rsidRPr="001A19CA">
              <w:rPr>
                <w:rStyle w:val="Hyperlink"/>
                <w:noProof/>
              </w:rPr>
              <w:t>Example: Creating INT session</w:t>
            </w:r>
            <w:r>
              <w:rPr>
                <w:noProof/>
                <w:webHidden/>
              </w:rPr>
              <w:tab/>
            </w:r>
            <w:r>
              <w:rPr>
                <w:noProof/>
                <w:webHidden/>
              </w:rPr>
              <w:fldChar w:fldCharType="begin"/>
            </w:r>
            <w:r>
              <w:rPr>
                <w:noProof/>
                <w:webHidden/>
              </w:rPr>
              <w:instrText xml:space="preserve"> PAGEREF _Toc39660762 \h </w:instrText>
            </w:r>
          </w:ins>
          <w:r>
            <w:rPr>
              <w:noProof/>
              <w:webHidden/>
            </w:rPr>
          </w:r>
          <w:r>
            <w:rPr>
              <w:noProof/>
              <w:webHidden/>
            </w:rPr>
            <w:fldChar w:fldCharType="separate"/>
          </w:r>
          <w:ins w:id="77" w:author="Jai Kumar" w:date="2020-05-06T12:32:00Z">
            <w:r>
              <w:rPr>
                <w:noProof/>
                <w:webHidden/>
              </w:rPr>
              <w:t>32</w:t>
            </w:r>
            <w:r>
              <w:rPr>
                <w:noProof/>
                <w:webHidden/>
              </w:rPr>
              <w:fldChar w:fldCharType="end"/>
            </w:r>
            <w:r w:rsidRPr="001A19CA">
              <w:rPr>
                <w:rStyle w:val="Hyperlink"/>
                <w:noProof/>
              </w:rPr>
              <w:fldChar w:fldCharType="end"/>
            </w:r>
          </w:ins>
        </w:p>
        <w:p w14:paraId="4D5EE441" w14:textId="65B7BE3A" w:rsidR="0061599D" w:rsidRDefault="0061599D">
          <w:pPr>
            <w:pStyle w:val="TOC2"/>
            <w:tabs>
              <w:tab w:val="left" w:pos="960"/>
              <w:tab w:val="right" w:leader="dot" w:pos="9350"/>
            </w:tabs>
            <w:rPr>
              <w:ins w:id="78" w:author="Jai Kumar" w:date="2020-05-06T12:32:00Z"/>
              <w:rFonts w:asciiTheme="minorHAnsi" w:eastAsiaTheme="minorEastAsia" w:hAnsiTheme="minorHAnsi" w:cstheme="minorBidi"/>
              <w:noProof/>
              <w:color w:val="auto"/>
              <w:sz w:val="24"/>
              <w:szCs w:val="24"/>
              <w:lang w:val="en-US" w:eastAsia="en-US" w:bidi="ar-SA"/>
            </w:rPr>
          </w:pPr>
          <w:ins w:id="79"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"_Toc39660763"</w:instrText>
            </w:r>
            <w:r w:rsidRPr="001A19CA">
              <w:rPr>
                <w:rStyle w:val="Hyperlink"/>
                <w:noProof/>
              </w:rPr>
              <w:instrText xml:space="preserve"> </w:instrText>
            </w:r>
            <w:r w:rsidRPr="001A19CA">
              <w:rPr>
                <w:rStyle w:val="Hyperlink"/>
                <w:noProof/>
              </w:rPr>
              <w:fldChar w:fldCharType="separate"/>
            </w:r>
            <w:r w:rsidRPr="001A19CA">
              <w:rPr>
                <w:rStyle w:val="Hyperlink"/>
                <w:noProof/>
              </w:rPr>
              <w:t>10.4</w:t>
            </w:r>
            <w:r>
              <w:rPr>
                <w:rFonts w:asciiTheme="minorHAnsi" w:eastAsiaTheme="minorEastAsia" w:hAnsiTheme="minorHAnsi" w:cstheme="minorBidi"/>
                <w:noProof/>
                <w:color w:val="auto"/>
                <w:sz w:val="24"/>
                <w:szCs w:val="24"/>
                <w:lang w:val="en-US" w:eastAsia="en-US" w:bidi="ar-SA"/>
              </w:rPr>
              <w:tab/>
            </w:r>
            <w:r w:rsidRPr="001A19CA">
              <w:rPr>
                <w:rStyle w:val="Hyperlink"/>
                <w:noProof/>
              </w:rPr>
              <w:t>Creating a GET DATA API invocation instance</w:t>
            </w:r>
            <w:r>
              <w:rPr>
                <w:noProof/>
                <w:webHidden/>
              </w:rPr>
              <w:tab/>
            </w:r>
            <w:r>
              <w:rPr>
                <w:noProof/>
                <w:webHidden/>
              </w:rPr>
              <w:fldChar w:fldCharType="begin"/>
            </w:r>
            <w:r>
              <w:rPr>
                <w:noProof/>
                <w:webHidden/>
              </w:rPr>
              <w:instrText xml:space="preserve"> PAGEREF _Toc39660763 \h </w:instrText>
            </w:r>
          </w:ins>
          <w:r>
            <w:rPr>
              <w:noProof/>
              <w:webHidden/>
            </w:rPr>
          </w:r>
          <w:r>
            <w:rPr>
              <w:noProof/>
              <w:webHidden/>
            </w:rPr>
            <w:fldChar w:fldCharType="separate"/>
          </w:r>
          <w:ins w:id="80" w:author="Jai Kumar" w:date="2020-05-06T12:32:00Z">
            <w:r>
              <w:rPr>
                <w:noProof/>
                <w:webHidden/>
              </w:rPr>
              <w:t>39</w:t>
            </w:r>
            <w:r>
              <w:rPr>
                <w:noProof/>
                <w:webHidden/>
              </w:rPr>
              <w:fldChar w:fldCharType="end"/>
            </w:r>
            <w:r w:rsidRPr="001A19CA">
              <w:rPr>
                <w:rStyle w:val="Hyperlink"/>
                <w:noProof/>
              </w:rPr>
              <w:fldChar w:fldCharType="end"/>
            </w:r>
          </w:ins>
        </w:p>
        <w:p w14:paraId="4C6778DD" w14:textId="37C4D753" w:rsidR="0061599D" w:rsidRDefault="0061599D">
          <w:pPr>
            <w:pStyle w:val="TOC1"/>
            <w:tabs>
              <w:tab w:val="left" w:pos="440"/>
            </w:tabs>
            <w:rPr>
              <w:ins w:id="81" w:author="Jai Kumar" w:date="2020-05-06T12:32:00Z"/>
              <w:rFonts w:asciiTheme="minorHAnsi" w:eastAsiaTheme="minorEastAsia" w:hAnsiTheme="minorHAnsi" w:cstheme="minorBidi"/>
              <w:noProof/>
              <w:color w:val="auto"/>
              <w:sz w:val="24"/>
              <w:szCs w:val="24"/>
              <w:lang w:val="en-US" w:eastAsia="en-US" w:bidi="ar-SA"/>
            </w:rPr>
          </w:pPr>
          <w:ins w:id="82" w:author="Jai Kumar" w:date="2020-05-06T12:32:00Z">
            <w:r w:rsidRPr="001A19CA">
              <w:rPr>
                <w:rStyle w:val="Hyperlink"/>
                <w:noProof/>
              </w:rPr>
              <w:fldChar w:fldCharType="begin"/>
            </w:r>
            <w:r w:rsidRPr="001A19CA">
              <w:rPr>
                <w:rStyle w:val="Hyperlink"/>
                <w:noProof/>
              </w:rPr>
              <w:instrText xml:space="preserve"> </w:instrText>
            </w:r>
            <w:r>
              <w:rPr>
                <w:noProof/>
              </w:rPr>
              <w:instrText>HYPERLINK \l "_Toc39660764"</w:instrText>
            </w:r>
            <w:r w:rsidRPr="001A19CA">
              <w:rPr>
                <w:rStyle w:val="Hyperlink"/>
                <w:noProof/>
              </w:rPr>
              <w:instrText xml:space="preserve"> </w:instrText>
            </w:r>
            <w:r w:rsidRPr="001A19CA">
              <w:rPr>
                <w:rStyle w:val="Hyperlink"/>
                <w:noProof/>
              </w:rPr>
              <w:fldChar w:fldCharType="separate"/>
            </w:r>
            <w:r w:rsidRPr="001A19CA">
              <w:rPr>
                <w:rStyle w:val="Hyperlink"/>
                <w:noProof/>
              </w:rPr>
              <w:t>11</w:t>
            </w:r>
            <w:r>
              <w:rPr>
                <w:rFonts w:asciiTheme="minorHAnsi" w:eastAsiaTheme="minorEastAsia" w:hAnsiTheme="minorHAnsi" w:cstheme="minorBidi"/>
                <w:noProof/>
                <w:color w:val="auto"/>
                <w:sz w:val="24"/>
                <w:szCs w:val="24"/>
                <w:lang w:val="en-US" w:eastAsia="en-US" w:bidi="ar-SA"/>
              </w:rPr>
              <w:tab/>
            </w:r>
            <w:r w:rsidRPr="001A19CA">
              <w:rPr>
                <w:rStyle w:val="Hyperlink"/>
                <w:noProof/>
              </w:rPr>
              <w:t>Roadmap</w:t>
            </w:r>
            <w:r>
              <w:rPr>
                <w:noProof/>
                <w:webHidden/>
              </w:rPr>
              <w:tab/>
            </w:r>
            <w:r>
              <w:rPr>
                <w:noProof/>
                <w:webHidden/>
              </w:rPr>
              <w:fldChar w:fldCharType="begin"/>
            </w:r>
            <w:r>
              <w:rPr>
                <w:noProof/>
                <w:webHidden/>
              </w:rPr>
              <w:instrText xml:space="preserve"> PAGEREF _Toc39660764 \h </w:instrText>
            </w:r>
          </w:ins>
          <w:r>
            <w:rPr>
              <w:noProof/>
              <w:webHidden/>
            </w:rPr>
          </w:r>
          <w:r>
            <w:rPr>
              <w:noProof/>
              <w:webHidden/>
            </w:rPr>
            <w:fldChar w:fldCharType="separate"/>
          </w:r>
          <w:ins w:id="83" w:author="Jai Kumar" w:date="2020-05-06T12:32:00Z">
            <w:r>
              <w:rPr>
                <w:noProof/>
                <w:webHidden/>
              </w:rPr>
              <w:t>41</w:t>
            </w:r>
            <w:r>
              <w:rPr>
                <w:noProof/>
                <w:webHidden/>
              </w:rPr>
              <w:fldChar w:fldCharType="end"/>
            </w:r>
            <w:r w:rsidRPr="001A19CA">
              <w:rPr>
                <w:rStyle w:val="Hyperlink"/>
                <w:noProof/>
              </w:rPr>
              <w:fldChar w:fldCharType="end"/>
            </w:r>
          </w:ins>
        </w:p>
        <w:p w14:paraId="10D2FC3B" w14:textId="39077B61" w:rsidR="00CB49BF" w:rsidDel="0061599D" w:rsidRDefault="00C515B3">
          <w:pPr>
            <w:pStyle w:val="TOC1"/>
            <w:rPr>
              <w:del w:id="84" w:author="Jai Kumar" w:date="2020-05-06T12:32:00Z"/>
              <w:rFonts w:asciiTheme="minorHAnsi" w:eastAsiaTheme="minorEastAsia" w:hAnsiTheme="minorHAnsi" w:cstheme="minorBidi"/>
              <w:noProof/>
              <w:color w:val="auto"/>
              <w:sz w:val="24"/>
              <w:szCs w:val="24"/>
              <w:lang w:val="en-US" w:eastAsia="en-US" w:bidi="ar-SA"/>
            </w:rPr>
          </w:pPr>
          <w:del w:id="85" w:author="Jai Kumar" w:date="2020-05-06T12:32:00Z">
            <w:r w:rsidDel="0061599D">
              <w:rPr>
                <w:noProof/>
              </w:rPr>
              <w:fldChar w:fldCharType="begin"/>
            </w:r>
            <w:r w:rsidDel="0061599D">
              <w:rPr>
                <w:noProof/>
              </w:rPr>
              <w:delInstrText xml:space="preserve"> HYPERLINK \l "_Toc528317626" </w:delInstrText>
            </w:r>
            <w:r w:rsidDel="0061599D">
              <w:rPr>
                <w:noProof/>
              </w:rPr>
              <w:fldChar w:fldCharType="separate"/>
            </w:r>
          </w:del>
          <w:ins w:id="86" w:author="Jai Kumar" w:date="2020-05-06T12:32:00Z">
            <w:r w:rsidR="0061599D">
              <w:rPr>
                <w:b/>
                <w:bCs/>
                <w:noProof/>
                <w:lang w:val="en-US"/>
              </w:rPr>
              <w:t>Error! Hyperlink reference not valid.</w:t>
            </w:r>
          </w:ins>
          <w:del w:id="87" w:author="Jai Kumar" w:date="2020-05-06T12:32:00Z">
            <w:r w:rsidR="00CB49BF" w:rsidRPr="005973A5" w:rsidDel="0061599D">
              <w:rPr>
                <w:rStyle w:val="Hyperlink"/>
                <w:noProof/>
              </w:rPr>
              <w:delText>List of Changes</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_Toc528317626 \h </w:delInstrText>
            </w:r>
            <w:r w:rsidR="00CB49BF" w:rsidDel="0061599D">
              <w:rPr>
                <w:noProof/>
                <w:webHidden/>
              </w:rPr>
            </w:r>
            <w:r w:rsidR="00CB49BF" w:rsidDel="0061599D">
              <w:rPr>
                <w:noProof/>
                <w:webHidden/>
              </w:rPr>
              <w:fldChar w:fldCharType="separate"/>
            </w:r>
            <w:r w:rsidR="00CB49BF" w:rsidDel="0061599D">
              <w:rPr>
                <w:noProof/>
                <w:webHidden/>
              </w:rPr>
              <w:delText>3</w:delText>
            </w:r>
            <w:r w:rsidR="00CB49BF" w:rsidDel="0061599D">
              <w:rPr>
                <w:noProof/>
                <w:webHidden/>
              </w:rPr>
              <w:fldChar w:fldCharType="end"/>
            </w:r>
            <w:r w:rsidDel="0061599D">
              <w:rPr>
                <w:noProof/>
              </w:rPr>
              <w:fldChar w:fldCharType="end"/>
            </w:r>
          </w:del>
        </w:p>
        <w:p w14:paraId="09232393" w14:textId="13837C0C" w:rsidR="00CB49BF" w:rsidDel="0061599D" w:rsidRDefault="00C515B3">
          <w:pPr>
            <w:pStyle w:val="TOC1"/>
            <w:tabs>
              <w:tab w:val="left" w:pos="440"/>
            </w:tabs>
            <w:rPr>
              <w:del w:id="88" w:author="Jai Kumar" w:date="2020-05-06T12:32:00Z"/>
              <w:rFonts w:asciiTheme="minorHAnsi" w:eastAsiaTheme="minorEastAsia" w:hAnsiTheme="minorHAnsi" w:cstheme="minorBidi"/>
              <w:noProof/>
              <w:color w:val="auto"/>
              <w:sz w:val="24"/>
              <w:szCs w:val="24"/>
              <w:lang w:val="en-US" w:eastAsia="en-US" w:bidi="ar-SA"/>
            </w:rPr>
          </w:pPr>
          <w:del w:id="89" w:author="Jai Kumar" w:date="2020-05-06T12:32:00Z">
            <w:r w:rsidDel="0061599D">
              <w:rPr>
                <w:noProof/>
              </w:rPr>
              <w:fldChar w:fldCharType="begin"/>
            </w:r>
            <w:r w:rsidDel="0061599D">
              <w:rPr>
                <w:noProof/>
              </w:rPr>
              <w:delInstrText xml:space="preserve"> HYPERLINK \l "_Toc528317627" </w:delInstrText>
            </w:r>
            <w:r w:rsidDel="0061599D">
              <w:rPr>
                <w:noProof/>
              </w:rPr>
              <w:fldChar w:fldCharType="separate"/>
            </w:r>
          </w:del>
          <w:ins w:id="90" w:author="Jai Kumar" w:date="2020-05-06T12:32:00Z">
            <w:r w:rsidR="0061599D">
              <w:rPr>
                <w:b/>
                <w:bCs/>
                <w:noProof/>
                <w:lang w:val="en-US"/>
              </w:rPr>
              <w:t>Error! Hyperlink reference not valid.</w:t>
            </w:r>
          </w:ins>
          <w:del w:id="91" w:author="Jai Kumar" w:date="2020-05-06T12:32:00Z">
            <w:r w:rsidR="00CB49BF" w:rsidRPr="005973A5" w:rsidDel="0061599D">
              <w:rPr>
                <w:rStyle w:val="Hyperlink"/>
                <w:noProof/>
              </w:rPr>
              <w:delText>1</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Overview</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_Toc528317627 \h </w:delInstrText>
            </w:r>
            <w:r w:rsidR="00CB49BF" w:rsidDel="0061599D">
              <w:rPr>
                <w:noProof/>
                <w:webHidden/>
              </w:rPr>
            </w:r>
            <w:r w:rsidR="00CB49BF" w:rsidDel="0061599D">
              <w:rPr>
                <w:noProof/>
                <w:webHidden/>
              </w:rPr>
              <w:fldChar w:fldCharType="separate"/>
            </w:r>
            <w:r w:rsidR="00CB49BF" w:rsidDel="0061599D">
              <w:rPr>
                <w:noProof/>
                <w:webHidden/>
              </w:rPr>
              <w:delText>5</w:delText>
            </w:r>
            <w:r w:rsidR="00CB49BF" w:rsidDel="0061599D">
              <w:rPr>
                <w:noProof/>
                <w:webHidden/>
              </w:rPr>
              <w:fldChar w:fldCharType="end"/>
            </w:r>
            <w:r w:rsidDel="0061599D">
              <w:rPr>
                <w:noProof/>
              </w:rPr>
              <w:fldChar w:fldCharType="end"/>
            </w:r>
          </w:del>
        </w:p>
        <w:p w14:paraId="24188476" w14:textId="01E7C1D4" w:rsidR="00CB49BF" w:rsidDel="0061599D" w:rsidRDefault="00C515B3">
          <w:pPr>
            <w:pStyle w:val="TOC1"/>
            <w:tabs>
              <w:tab w:val="left" w:pos="440"/>
            </w:tabs>
            <w:rPr>
              <w:del w:id="92" w:author="Jai Kumar" w:date="2020-05-06T12:32:00Z"/>
              <w:rFonts w:asciiTheme="minorHAnsi" w:eastAsiaTheme="minorEastAsia" w:hAnsiTheme="minorHAnsi" w:cstheme="minorBidi"/>
              <w:noProof/>
              <w:color w:val="auto"/>
              <w:sz w:val="24"/>
              <w:szCs w:val="24"/>
              <w:lang w:val="en-US" w:eastAsia="en-US" w:bidi="ar-SA"/>
            </w:rPr>
          </w:pPr>
          <w:del w:id="93" w:author="Jai Kumar" w:date="2020-05-06T12:32:00Z">
            <w:r w:rsidDel="0061599D">
              <w:rPr>
                <w:noProof/>
              </w:rPr>
              <w:fldChar w:fldCharType="begin"/>
            </w:r>
            <w:r w:rsidDel="0061599D">
              <w:rPr>
                <w:noProof/>
              </w:rPr>
              <w:delInstrText xml:space="preserve"> HYPERLINK \l "_Toc528317628" </w:delInstrText>
            </w:r>
            <w:r w:rsidDel="0061599D">
              <w:rPr>
                <w:noProof/>
              </w:rPr>
              <w:fldChar w:fldCharType="separate"/>
            </w:r>
          </w:del>
          <w:ins w:id="94" w:author="Jai Kumar" w:date="2020-05-06T12:32:00Z">
            <w:r w:rsidR="0061599D">
              <w:rPr>
                <w:b/>
                <w:bCs/>
                <w:noProof/>
                <w:lang w:val="en-US"/>
              </w:rPr>
              <w:t>Error! Hyperlink reference not valid.</w:t>
            </w:r>
          </w:ins>
          <w:del w:id="95" w:author="Jai Kumar" w:date="2020-05-06T12:32:00Z">
            <w:r w:rsidR="00CB49BF" w:rsidRPr="005973A5" w:rsidDel="0061599D">
              <w:rPr>
                <w:rStyle w:val="Hyperlink"/>
                <w:noProof/>
              </w:rPr>
              <w:delText>2</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Proposal</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_Toc528317628 \h </w:delInstrText>
            </w:r>
            <w:r w:rsidR="00CB49BF" w:rsidDel="0061599D">
              <w:rPr>
                <w:noProof/>
                <w:webHidden/>
              </w:rPr>
            </w:r>
            <w:r w:rsidR="00CB49BF" w:rsidDel="0061599D">
              <w:rPr>
                <w:noProof/>
                <w:webHidden/>
              </w:rPr>
              <w:fldChar w:fldCharType="separate"/>
            </w:r>
            <w:r w:rsidR="00CB49BF" w:rsidDel="0061599D">
              <w:rPr>
                <w:noProof/>
                <w:webHidden/>
              </w:rPr>
              <w:delText>5</w:delText>
            </w:r>
            <w:r w:rsidR="00CB49BF" w:rsidDel="0061599D">
              <w:rPr>
                <w:noProof/>
                <w:webHidden/>
              </w:rPr>
              <w:fldChar w:fldCharType="end"/>
            </w:r>
            <w:r w:rsidDel="0061599D">
              <w:rPr>
                <w:noProof/>
              </w:rPr>
              <w:fldChar w:fldCharType="end"/>
            </w:r>
          </w:del>
        </w:p>
        <w:p w14:paraId="5B9E7656" w14:textId="2B1219E2" w:rsidR="00CB49BF" w:rsidDel="0061599D" w:rsidRDefault="00C515B3">
          <w:pPr>
            <w:pStyle w:val="TOC2"/>
            <w:tabs>
              <w:tab w:val="left" w:pos="720"/>
              <w:tab w:val="right" w:leader="dot" w:pos="9350"/>
            </w:tabs>
            <w:rPr>
              <w:del w:id="96" w:author="Jai Kumar" w:date="2020-05-06T12:32:00Z"/>
              <w:rFonts w:asciiTheme="minorHAnsi" w:eastAsiaTheme="minorEastAsia" w:hAnsiTheme="minorHAnsi" w:cstheme="minorBidi"/>
              <w:noProof/>
              <w:color w:val="auto"/>
              <w:sz w:val="24"/>
              <w:szCs w:val="24"/>
              <w:lang w:val="en-US" w:eastAsia="en-US" w:bidi="ar-SA"/>
            </w:rPr>
          </w:pPr>
          <w:del w:id="97" w:author="Jai Kumar" w:date="2020-05-06T12:32:00Z">
            <w:r w:rsidDel="0061599D">
              <w:rPr>
                <w:noProof/>
              </w:rPr>
              <w:fldChar w:fldCharType="begin"/>
            </w:r>
            <w:r w:rsidDel="0061599D">
              <w:rPr>
                <w:noProof/>
              </w:rPr>
              <w:delInstrText xml:space="preserve"> HYPERLINK \l "_Toc528317629" </w:delInstrText>
            </w:r>
            <w:r w:rsidDel="0061599D">
              <w:rPr>
                <w:noProof/>
              </w:rPr>
              <w:fldChar w:fldCharType="separate"/>
            </w:r>
          </w:del>
          <w:ins w:id="98" w:author="Jai Kumar" w:date="2020-05-06T12:32:00Z">
            <w:r w:rsidR="0061599D">
              <w:rPr>
                <w:b/>
                <w:bCs/>
                <w:noProof/>
                <w:lang w:val="en-US"/>
              </w:rPr>
              <w:t>Error! Hyperlink reference not valid.</w:t>
            </w:r>
          </w:ins>
          <w:del w:id="99" w:author="Jai Kumar" w:date="2020-05-06T12:32:00Z">
            <w:r w:rsidR="00CB49BF" w:rsidRPr="005973A5" w:rsidDel="0061599D">
              <w:rPr>
                <w:rStyle w:val="Hyperlink"/>
                <w:noProof/>
              </w:rPr>
              <w:delText>2.1</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TAM API abstraction</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_Toc528317629 \h </w:delInstrText>
            </w:r>
            <w:r w:rsidR="00CB49BF" w:rsidDel="0061599D">
              <w:rPr>
                <w:noProof/>
                <w:webHidden/>
              </w:rPr>
            </w:r>
            <w:r w:rsidR="00CB49BF" w:rsidDel="0061599D">
              <w:rPr>
                <w:noProof/>
                <w:webHidden/>
              </w:rPr>
              <w:fldChar w:fldCharType="separate"/>
            </w:r>
            <w:r w:rsidR="00CB49BF" w:rsidDel="0061599D">
              <w:rPr>
                <w:noProof/>
                <w:webHidden/>
              </w:rPr>
              <w:delText>6</w:delText>
            </w:r>
            <w:r w:rsidR="00CB49BF" w:rsidDel="0061599D">
              <w:rPr>
                <w:noProof/>
                <w:webHidden/>
              </w:rPr>
              <w:fldChar w:fldCharType="end"/>
            </w:r>
            <w:r w:rsidDel="0061599D">
              <w:rPr>
                <w:noProof/>
              </w:rPr>
              <w:fldChar w:fldCharType="end"/>
            </w:r>
          </w:del>
        </w:p>
        <w:p w14:paraId="692EA86B" w14:textId="39D0E6D8" w:rsidR="00CB49BF" w:rsidDel="0061599D" w:rsidRDefault="00C515B3">
          <w:pPr>
            <w:pStyle w:val="TOC2"/>
            <w:tabs>
              <w:tab w:val="left" w:pos="960"/>
              <w:tab w:val="right" w:leader="dot" w:pos="9350"/>
            </w:tabs>
            <w:rPr>
              <w:del w:id="100" w:author="Jai Kumar" w:date="2020-05-06T12:32:00Z"/>
              <w:rFonts w:asciiTheme="minorHAnsi" w:eastAsiaTheme="minorEastAsia" w:hAnsiTheme="minorHAnsi" w:cstheme="minorBidi"/>
              <w:noProof/>
              <w:color w:val="auto"/>
              <w:sz w:val="24"/>
              <w:szCs w:val="24"/>
              <w:lang w:val="en-US" w:eastAsia="en-US" w:bidi="ar-SA"/>
            </w:rPr>
          </w:pPr>
          <w:del w:id="101" w:author="Jai Kumar" w:date="2020-05-06T12:32:00Z">
            <w:r w:rsidDel="0061599D">
              <w:rPr>
                <w:noProof/>
              </w:rPr>
              <w:fldChar w:fldCharType="begin"/>
            </w:r>
            <w:r w:rsidDel="0061599D">
              <w:rPr>
                <w:noProof/>
              </w:rPr>
              <w:delInstrText xml:space="preserve"> HYPERLINK \l "_Toc528317630" </w:delInstrText>
            </w:r>
            <w:r w:rsidDel="0061599D">
              <w:rPr>
                <w:noProof/>
              </w:rPr>
              <w:fldChar w:fldCharType="separate"/>
            </w:r>
          </w:del>
          <w:ins w:id="102" w:author="Jai Kumar" w:date="2020-05-06T12:32:00Z">
            <w:r w:rsidR="0061599D">
              <w:rPr>
                <w:b/>
                <w:bCs/>
                <w:noProof/>
                <w:lang w:val="en-US"/>
              </w:rPr>
              <w:t>Error! Hyperlink reference not valid.</w:t>
            </w:r>
          </w:ins>
          <w:del w:id="103" w:author="Jai Kumar" w:date="2020-05-06T12:32:00Z">
            <w:r w:rsidR="00CB49BF" w:rsidRPr="005973A5" w:rsidDel="0061599D">
              <w:rPr>
                <w:rStyle w:val="Hyperlink"/>
                <w:noProof/>
              </w:rPr>
              <w:delText>2.1.1</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Data Push model</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_Toc528317630 \h </w:delInstrText>
            </w:r>
            <w:r w:rsidR="00CB49BF" w:rsidDel="0061599D">
              <w:rPr>
                <w:noProof/>
                <w:webHidden/>
              </w:rPr>
            </w:r>
            <w:r w:rsidR="00CB49BF" w:rsidDel="0061599D">
              <w:rPr>
                <w:noProof/>
                <w:webHidden/>
              </w:rPr>
              <w:fldChar w:fldCharType="separate"/>
            </w:r>
            <w:r w:rsidR="00CB49BF" w:rsidDel="0061599D">
              <w:rPr>
                <w:noProof/>
                <w:webHidden/>
              </w:rPr>
              <w:delText>7</w:delText>
            </w:r>
            <w:r w:rsidR="00CB49BF" w:rsidDel="0061599D">
              <w:rPr>
                <w:noProof/>
                <w:webHidden/>
              </w:rPr>
              <w:fldChar w:fldCharType="end"/>
            </w:r>
            <w:r w:rsidDel="0061599D">
              <w:rPr>
                <w:noProof/>
              </w:rPr>
              <w:fldChar w:fldCharType="end"/>
            </w:r>
          </w:del>
        </w:p>
        <w:p w14:paraId="3DFFEF48" w14:textId="66D9F6B3" w:rsidR="00CB49BF" w:rsidDel="0061599D" w:rsidRDefault="00C515B3">
          <w:pPr>
            <w:pStyle w:val="TOC2"/>
            <w:tabs>
              <w:tab w:val="left" w:pos="960"/>
              <w:tab w:val="right" w:leader="dot" w:pos="9350"/>
            </w:tabs>
            <w:rPr>
              <w:del w:id="104" w:author="Jai Kumar" w:date="2020-05-06T12:32:00Z"/>
              <w:rFonts w:asciiTheme="minorHAnsi" w:eastAsiaTheme="minorEastAsia" w:hAnsiTheme="minorHAnsi" w:cstheme="minorBidi"/>
              <w:noProof/>
              <w:color w:val="auto"/>
              <w:sz w:val="24"/>
              <w:szCs w:val="24"/>
              <w:lang w:val="en-US" w:eastAsia="en-US" w:bidi="ar-SA"/>
            </w:rPr>
          </w:pPr>
          <w:del w:id="105" w:author="Jai Kumar" w:date="2020-05-06T12:32:00Z">
            <w:r w:rsidDel="0061599D">
              <w:rPr>
                <w:noProof/>
              </w:rPr>
              <w:fldChar w:fldCharType="begin"/>
            </w:r>
            <w:r w:rsidDel="0061599D">
              <w:rPr>
                <w:noProof/>
              </w:rPr>
              <w:delInstrText xml:space="preserve"> HYPERLINK \l "_Toc528317631" </w:delInstrText>
            </w:r>
            <w:r w:rsidDel="0061599D">
              <w:rPr>
                <w:noProof/>
              </w:rPr>
              <w:fldChar w:fldCharType="separate"/>
            </w:r>
          </w:del>
          <w:ins w:id="106" w:author="Jai Kumar" w:date="2020-05-06T12:32:00Z">
            <w:r w:rsidR="0061599D">
              <w:rPr>
                <w:b/>
                <w:bCs/>
                <w:noProof/>
                <w:lang w:val="en-US"/>
              </w:rPr>
              <w:t>Error! Hyperlink reference not valid.</w:t>
            </w:r>
          </w:ins>
          <w:del w:id="107" w:author="Jai Kumar" w:date="2020-05-06T12:32:00Z">
            <w:r w:rsidR="00CB49BF" w:rsidRPr="005973A5" w:rsidDel="0061599D">
              <w:rPr>
                <w:rStyle w:val="Hyperlink"/>
                <w:noProof/>
              </w:rPr>
              <w:delText>2.1.2</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Data Pull model</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_Toc528317631 \h </w:delInstrText>
            </w:r>
            <w:r w:rsidR="00CB49BF" w:rsidDel="0061599D">
              <w:rPr>
                <w:noProof/>
                <w:webHidden/>
              </w:rPr>
            </w:r>
            <w:r w:rsidR="00CB49BF" w:rsidDel="0061599D">
              <w:rPr>
                <w:noProof/>
                <w:webHidden/>
              </w:rPr>
              <w:fldChar w:fldCharType="separate"/>
            </w:r>
            <w:r w:rsidR="00CB49BF" w:rsidDel="0061599D">
              <w:rPr>
                <w:noProof/>
                <w:webHidden/>
              </w:rPr>
              <w:delText>7</w:delText>
            </w:r>
            <w:r w:rsidR="00CB49BF" w:rsidDel="0061599D">
              <w:rPr>
                <w:noProof/>
                <w:webHidden/>
              </w:rPr>
              <w:fldChar w:fldCharType="end"/>
            </w:r>
            <w:r w:rsidDel="0061599D">
              <w:rPr>
                <w:noProof/>
              </w:rPr>
              <w:fldChar w:fldCharType="end"/>
            </w:r>
          </w:del>
        </w:p>
        <w:p w14:paraId="1E8B71E7" w14:textId="16B98074" w:rsidR="00CB49BF" w:rsidDel="0061599D" w:rsidRDefault="00C515B3">
          <w:pPr>
            <w:pStyle w:val="TOC2"/>
            <w:tabs>
              <w:tab w:val="left" w:pos="960"/>
              <w:tab w:val="right" w:leader="dot" w:pos="9350"/>
            </w:tabs>
            <w:rPr>
              <w:del w:id="108" w:author="Jai Kumar" w:date="2020-05-06T12:32:00Z"/>
              <w:rFonts w:asciiTheme="minorHAnsi" w:eastAsiaTheme="minorEastAsia" w:hAnsiTheme="minorHAnsi" w:cstheme="minorBidi"/>
              <w:noProof/>
              <w:color w:val="auto"/>
              <w:sz w:val="24"/>
              <w:szCs w:val="24"/>
              <w:lang w:val="en-US" w:eastAsia="en-US" w:bidi="ar-SA"/>
            </w:rPr>
          </w:pPr>
          <w:del w:id="109" w:author="Jai Kumar" w:date="2020-05-06T12:32:00Z">
            <w:r w:rsidDel="0061599D">
              <w:rPr>
                <w:noProof/>
              </w:rPr>
              <w:fldChar w:fldCharType="begin"/>
            </w:r>
            <w:r w:rsidDel="0061599D">
              <w:rPr>
                <w:noProof/>
              </w:rPr>
              <w:delInstrText xml:space="preserve"> HYPERLINK \l "_Toc528317632" </w:delInstrText>
            </w:r>
            <w:r w:rsidDel="0061599D">
              <w:rPr>
                <w:noProof/>
              </w:rPr>
              <w:fldChar w:fldCharType="separate"/>
            </w:r>
          </w:del>
          <w:ins w:id="110" w:author="Jai Kumar" w:date="2020-05-06T12:32:00Z">
            <w:r w:rsidR="0061599D">
              <w:rPr>
                <w:b/>
                <w:bCs/>
                <w:noProof/>
                <w:lang w:val="en-US"/>
              </w:rPr>
              <w:t>Error! Hyperlink reference not valid.</w:t>
            </w:r>
          </w:ins>
          <w:del w:id="111" w:author="Jai Kumar" w:date="2020-05-06T12:32:00Z">
            <w:r w:rsidR="00CB49BF" w:rsidRPr="005973A5" w:rsidDel="0061599D">
              <w:rPr>
                <w:rStyle w:val="Hyperlink"/>
                <w:noProof/>
              </w:rPr>
              <w:delText>2.1.3</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Granular Subscription of Data</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_Toc528317632 \h </w:delInstrText>
            </w:r>
            <w:r w:rsidR="00CB49BF" w:rsidDel="0061599D">
              <w:rPr>
                <w:noProof/>
                <w:webHidden/>
              </w:rPr>
            </w:r>
            <w:r w:rsidR="00CB49BF" w:rsidDel="0061599D">
              <w:rPr>
                <w:noProof/>
                <w:webHidden/>
              </w:rPr>
              <w:fldChar w:fldCharType="separate"/>
            </w:r>
            <w:r w:rsidR="00CB49BF" w:rsidDel="0061599D">
              <w:rPr>
                <w:noProof/>
                <w:webHidden/>
              </w:rPr>
              <w:delText>9</w:delText>
            </w:r>
            <w:r w:rsidR="00CB49BF" w:rsidDel="0061599D">
              <w:rPr>
                <w:noProof/>
                <w:webHidden/>
              </w:rPr>
              <w:fldChar w:fldCharType="end"/>
            </w:r>
            <w:r w:rsidDel="0061599D">
              <w:rPr>
                <w:noProof/>
              </w:rPr>
              <w:fldChar w:fldCharType="end"/>
            </w:r>
          </w:del>
        </w:p>
        <w:p w14:paraId="669D6F1A" w14:textId="3AAE3988" w:rsidR="00CB49BF" w:rsidDel="0061599D" w:rsidRDefault="00C515B3">
          <w:pPr>
            <w:pStyle w:val="TOC2"/>
            <w:tabs>
              <w:tab w:val="left" w:pos="720"/>
              <w:tab w:val="right" w:leader="dot" w:pos="9350"/>
            </w:tabs>
            <w:rPr>
              <w:del w:id="112" w:author="Jai Kumar" w:date="2020-05-06T12:32:00Z"/>
              <w:rFonts w:asciiTheme="minorHAnsi" w:eastAsiaTheme="minorEastAsia" w:hAnsiTheme="minorHAnsi" w:cstheme="minorBidi"/>
              <w:noProof/>
              <w:color w:val="auto"/>
              <w:sz w:val="24"/>
              <w:szCs w:val="24"/>
              <w:lang w:val="en-US" w:eastAsia="en-US" w:bidi="ar-SA"/>
            </w:rPr>
          </w:pPr>
          <w:del w:id="113" w:author="Jai Kumar" w:date="2020-05-06T12:32:00Z">
            <w:r w:rsidDel="0061599D">
              <w:rPr>
                <w:noProof/>
              </w:rPr>
              <w:fldChar w:fldCharType="begin"/>
            </w:r>
            <w:r w:rsidDel="0061599D">
              <w:rPr>
                <w:noProof/>
              </w:rPr>
              <w:delInstrText xml:space="preserve"> HYPERLINK \l "_Toc528317633" </w:delInstrText>
            </w:r>
            <w:r w:rsidDel="0061599D">
              <w:rPr>
                <w:noProof/>
              </w:rPr>
              <w:fldChar w:fldCharType="separate"/>
            </w:r>
          </w:del>
          <w:ins w:id="114" w:author="Jai Kumar" w:date="2020-05-06T12:32:00Z">
            <w:r w:rsidR="0061599D">
              <w:rPr>
                <w:b/>
                <w:bCs/>
                <w:noProof/>
                <w:lang w:val="en-US"/>
              </w:rPr>
              <w:t>Error! Hyperlink reference not valid.</w:t>
            </w:r>
          </w:ins>
          <w:del w:id="115" w:author="Jai Kumar" w:date="2020-05-06T12:32:00Z">
            <w:r w:rsidR="00CB49BF" w:rsidRPr="005973A5" w:rsidDel="0061599D">
              <w:rPr>
                <w:rStyle w:val="Hyperlink"/>
                <w:noProof/>
              </w:rPr>
              <w:delText>2.2</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Changes from TAM 1.0 spec</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_Toc528317633 \h </w:delInstrText>
            </w:r>
            <w:r w:rsidR="00CB49BF" w:rsidDel="0061599D">
              <w:rPr>
                <w:noProof/>
                <w:webHidden/>
              </w:rPr>
            </w:r>
            <w:r w:rsidR="00CB49BF" w:rsidDel="0061599D">
              <w:rPr>
                <w:noProof/>
                <w:webHidden/>
              </w:rPr>
              <w:fldChar w:fldCharType="separate"/>
            </w:r>
            <w:r w:rsidR="00CB49BF" w:rsidDel="0061599D">
              <w:rPr>
                <w:noProof/>
                <w:webHidden/>
              </w:rPr>
              <w:delText>10</w:delText>
            </w:r>
            <w:r w:rsidR="00CB49BF" w:rsidDel="0061599D">
              <w:rPr>
                <w:noProof/>
                <w:webHidden/>
              </w:rPr>
              <w:fldChar w:fldCharType="end"/>
            </w:r>
            <w:r w:rsidDel="0061599D">
              <w:rPr>
                <w:noProof/>
              </w:rPr>
              <w:fldChar w:fldCharType="end"/>
            </w:r>
          </w:del>
        </w:p>
        <w:p w14:paraId="40BC1D86" w14:textId="1EA7F41D" w:rsidR="00CB49BF" w:rsidDel="0061599D" w:rsidRDefault="00C515B3">
          <w:pPr>
            <w:pStyle w:val="TOC1"/>
            <w:tabs>
              <w:tab w:val="left" w:pos="440"/>
            </w:tabs>
            <w:rPr>
              <w:del w:id="116" w:author="Jai Kumar" w:date="2020-05-06T12:32:00Z"/>
              <w:rFonts w:asciiTheme="minorHAnsi" w:eastAsiaTheme="minorEastAsia" w:hAnsiTheme="minorHAnsi" w:cstheme="minorBidi"/>
              <w:noProof/>
              <w:color w:val="auto"/>
              <w:sz w:val="24"/>
              <w:szCs w:val="24"/>
              <w:lang w:val="en-US" w:eastAsia="en-US" w:bidi="ar-SA"/>
            </w:rPr>
          </w:pPr>
          <w:del w:id="117" w:author="Jai Kumar" w:date="2020-05-06T12:32:00Z">
            <w:r w:rsidDel="0061599D">
              <w:rPr>
                <w:noProof/>
              </w:rPr>
              <w:fldChar w:fldCharType="begin"/>
            </w:r>
            <w:r w:rsidDel="0061599D">
              <w:rPr>
                <w:noProof/>
              </w:rPr>
              <w:delInstrText xml:space="preserve"> HYPERLINK \l "_Toc528317634" </w:delInstrText>
            </w:r>
            <w:r w:rsidDel="0061599D">
              <w:rPr>
                <w:noProof/>
              </w:rPr>
              <w:fldChar w:fldCharType="separate"/>
            </w:r>
          </w:del>
          <w:ins w:id="118" w:author="Jai Kumar" w:date="2020-05-06T12:32:00Z">
            <w:r w:rsidR="0061599D">
              <w:rPr>
                <w:b/>
                <w:bCs/>
                <w:noProof/>
                <w:lang w:val="en-US"/>
              </w:rPr>
              <w:t>Error! Hyperlink reference not valid.</w:t>
            </w:r>
          </w:ins>
          <w:del w:id="119" w:author="Jai Kumar" w:date="2020-05-06T12:32:00Z">
            <w:r w:rsidR="00CB49BF" w:rsidRPr="005973A5" w:rsidDel="0061599D">
              <w:rPr>
                <w:rStyle w:val="Hyperlink"/>
                <w:noProof/>
              </w:rPr>
              <w:delText>3</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Specification</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_Toc528317634 \h </w:delInstrText>
            </w:r>
            <w:r w:rsidR="00CB49BF" w:rsidDel="0061599D">
              <w:rPr>
                <w:noProof/>
                <w:webHidden/>
              </w:rPr>
            </w:r>
            <w:r w:rsidR="00CB49BF" w:rsidDel="0061599D">
              <w:rPr>
                <w:noProof/>
                <w:webHidden/>
              </w:rPr>
              <w:fldChar w:fldCharType="separate"/>
            </w:r>
            <w:r w:rsidR="00CB49BF" w:rsidDel="0061599D">
              <w:rPr>
                <w:noProof/>
                <w:webHidden/>
              </w:rPr>
              <w:delText>12</w:delText>
            </w:r>
            <w:r w:rsidR="00CB49BF" w:rsidDel="0061599D">
              <w:rPr>
                <w:noProof/>
                <w:webHidden/>
              </w:rPr>
              <w:fldChar w:fldCharType="end"/>
            </w:r>
            <w:r w:rsidDel="0061599D">
              <w:rPr>
                <w:noProof/>
              </w:rPr>
              <w:fldChar w:fldCharType="end"/>
            </w:r>
          </w:del>
        </w:p>
        <w:p w14:paraId="0BC578CC" w14:textId="16A16266" w:rsidR="00CB49BF" w:rsidDel="0061599D" w:rsidRDefault="00C515B3">
          <w:pPr>
            <w:pStyle w:val="TOC2"/>
            <w:tabs>
              <w:tab w:val="left" w:pos="720"/>
              <w:tab w:val="right" w:leader="dot" w:pos="9350"/>
            </w:tabs>
            <w:rPr>
              <w:del w:id="120" w:author="Jai Kumar" w:date="2020-05-06T12:32:00Z"/>
              <w:rFonts w:asciiTheme="minorHAnsi" w:eastAsiaTheme="minorEastAsia" w:hAnsiTheme="minorHAnsi" w:cstheme="minorBidi"/>
              <w:noProof/>
              <w:color w:val="auto"/>
              <w:sz w:val="24"/>
              <w:szCs w:val="24"/>
              <w:lang w:val="en-US" w:eastAsia="en-US" w:bidi="ar-SA"/>
            </w:rPr>
          </w:pPr>
          <w:del w:id="121" w:author="Jai Kumar" w:date="2020-05-06T12:32:00Z">
            <w:r w:rsidDel="0061599D">
              <w:rPr>
                <w:noProof/>
              </w:rPr>
              <w:fldChar w:fldCharType="begin"/>
            </w:r>
            <w:r w:rsidDel="0061599D">
              <w:rPr>
                <w:noProof/>
              </w:rPr>
              <w:delInstrText xml:space="preserve"> HYPERLINK \l "_Toc528317635" </w:delInstrText>
            </w:r>
            <w:r w:rsidDel="0061599D">
              <w:rPr>
                <w:noProof/>
              </w:rPr>
              <w:fldChar w:fldCharType="separate"/>
            </w:r>
          </w:del>
          <w:ins w:id="122" w:author="Jai Kumar" w:date="2020-05-06T12:32:00Z">
            <w:r w:rsidR="0061599D">
              <w:rPr>
                <w:b/>
                <w:bCs/>
                <w:noProof/>
                <w:lang w:val="en-US"/>
              </w:rPr>
              <w:t>Error! Hyperlink reference not valid.</w:t>
            </w:r>
          </w:ins>
          <w:del w:id="123" w:author="Jai Kumar" w:date="2020-05-06T12:32:00Z">
            <w:r w:rsidR="00CB49BF" w:rsidRPr="005973A5" w:rsidDel="0061599D">
              <w:rPr>
                <w:rStyle w:val="Hyperlink"/>
                <w:noProof/>
              </w:rPr>
              <w:delText>3.1</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SAI API and TAM Objects</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_Toc528317635 \h </w:delInstrText>
            </w:r>
            <w:r w:rsidR="00CB49BF" w:rsidDel="0061599D">
              <w:rPr>
                <w:noProof/>
                <w:webHidden/>
              </w:rPr>
            </w:r>
            <w:r w:rsidR="00CB49BF" w:rsidDel="0061599D">
              <w:rPr>
                <w:noProof/>
                <w:webHidden/>
              </w:rPr>
              <w:fldChar w:fldCharType="separate"/>
            </w:r>
            <w:r w:rsidR="00CB49BF" w:rsidDel="0061599D">
              <w:rPr>
                <w:noProof/>
                <w:webHidden/>
              </w:rPr>
              <w:delText>12</w:delText>
            </w:r>
            <w:r w:rsidR="00CB49BF" w:rsidDel="0061599D">
              <w:rPr>
                <w:noProof/>
                <w:webHidden/>
              </w:rPr>
              <w:fldChar w:fldCharType="end"/>
            </w:r>
            <w:r w:rsidDel="0061599D">
              <w:rPr>
                <w:noProof/>
              </w:rPr>
              <w:fldChar w:fldCharType="end"/>
            </w:r>
          </w:del>
        </w:p>
        <w:p w14:paraId="31B7D8CA" w14:textId="27FC8074" w:rsidR="00CB49BF" w:rsidDel="0061599D" w:rsidRDefault="00C515B3">
          <w:pPr>
            <w:pStyle w:val="TOC2"/>
            <w:tabs>
              <w:tab w:val="left" w:pos="720"/>
              <w:tab w:val="right" w:leader="dot" w:pos="9350"/>
            </w:tabs>
            <w:rPr>
              <w:del w:id="124" w:author="Jai Kumar" w:date="2020-05-06T12:32:00Z"/>
              <w:rFonts w:asciiTheme="minorHAnsi" w:eastAsiaTheme="minorEastAsia" w:hAnsiTheme="minorHAnsi" w:cstheme="minorBidi"/>
              <w:noProof/>
              <w:color w:val="auto"/>
              <w:sz w:val="24"/>
              <w:szCs w:val="24"/>
              <w:lang w:val="en-US" w:eastAsia="en-US" w:bidi="ar-SA"/>
            </w:rPr>
          </w:pPr>
          <w:del w:id="125" w:author="Jai Kumar" w:date="2020-05-06T12:32:00Z">
            <w:r w:rsidDel="0061599D">
              <w:rPr>
                <w:noProof/>
              </w:rPr>
              <w:fldChar w:fldCharType="begin"/>
            </w:r>
            <w:r w:rsidDel="0061599D">
              <w:rPr>
                <w:noProof/>
              </w:rPr>
              <w:delInstrText xml:space="preserve"> HYPERLINK \l "_Toc528317636" </w:delInstrText>
            </w:r>
            <w:r w:rsidDel="0061599D">
              <w:rPr>
                <w:noProof/>
              </w:rPr>
              <w:fldChar w:fldCharType="separate"/>
            </w:r>
          </w:del>
          <w:ins w:id="126" w:author="Jai Kumar" w:date="2020-05-06T12:32:00Z">
            <w:r w:rsidR="0061599D">
              <w:rPr>
                <w:b/>
                <w:bCs/>
                <w:noProof/>
                <w:lang w:val="en-US"/>
              </w:rPr>
              <w:t>Error! Hyperlink reference not valid.</w:t>
            </w:r>
          </w:ins>
          <w:del w:id="127" w:author="Jai Kumar" w:date="2020-05-06T12:32:00Z">
            <w:r w:rsidR="00CB49BF" w:rsidRPr="005973A5" w:rsidDel="0061599D">
              <w:rPr>
                <w:rStyle w:val="Hyperlink"/>
                <w:noProof/>
              </w:rPr>
              <w:delText>3.2</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TAM Object and Bind Points</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_Toc528317636 \h </w:delInstrText>
            </w:r>
            <w:r w:rsidR="00CB49BF" w:rsidDel="0061599D">
              <w:rPr>
                <w:noProof/>
                <w:webHidden/>
              </w:rPr>
            </w:r>
            <w:r w:rsidR="00CB49BF" w:rsidDel="0061599D">
              <w:rPr>
                <w:noProof/>
                <w:webHidden/>
              </w:rPr>
              <w:fldChar w:fldCharType="separate"/>
            </w:r>
            <w:r w:rsidR="00CB49BF" w:rsidDel="0061599D">
              <w:rPr>
                <w:noProof/>
                <w:webHidden/>
              </w:rPr>
              <w:delText>14</w:delText>
            </w:r>
            <w:r w:rsidR="00CB49BF" w:rsidDel="0061599D">
              <w:rPr>
                <w:noProof/>
                <w:webHidden/>
              </w:rPr>
              <w:fldChar w:fldCharType="end"/>
            </w:r>
            <w:r w:rsidDel="0061599D">
              <w:rPr>
                <w:noProof/>
              </w:rPr>
              <w:fldChar w:fldCharType="end"/>
            </w:r>
          </w:del>
        </w:p>
        <w:p w14:paraId="75049D70" w14:textId="3F60387F" w:rsidR="00CB49BF" w:rsidDel="0061599D" w:rsidRDefault="00C515B3">
          <w:pPr>
            <w:pStyle w:val="TOC1"/>
            <w:tabs>
              <w:tab w:val="left" w:pos="440"/>
            </w:tabs>
            <w:rPr>
              <w:del w:id="128" w:author="Jai Kumar" w:date="2020-05-06T12:32:00Z"/>
              <w:rFonts w:asciiTheme="minorHAnsi" w:eastAsiaTheme="minorEastAsia" w:hAnsiTheme="minorHAnsi" w:cstheme="minorBidi"/>
              <w:noProof/>
              <w:color w:val="auto"/>
              <w:sz w:val="24"/>
              <w:szCs w:val="24"/>
              <w:lang w:val="en-US" w:eastAsia="en-US" w:bidi="ar-SA"/>
            </w:rPr>
          </w:pPr>
          <w:del w:id="129" w:author="Jai Kumar" w:date="2020-05-06T12:32:00Z">
            <w:r w:rsidDel="0061599D">
              <w:rPr>
                <w:noProof/>
              </w:rPr>
              <w:fldChar w:fldCharType="begin"/>
            </w:r>
            <w:r w:rsidDel="0061599D">
              <w:rPr>
                <w:noProof/>
              </w:rPr>
              <w:delInstrText xml:space="preserve"> HYPERLINK \l "_Toc528317637" </w:delInstrText>
            </w:r>
            <w:r w:rsidDel="0061599D">
              <w:rPr>
                <w:noProof/>
              </w:rPr>
              <w:fldChar w:fldCharType="separate"/>
            </w:r>
          </w:del>
          <w:ins w:id="130" w:author="Jai Kumar" w:date="2020-05-06T12:32:00Z">
            <w:r w:rsidR="0061599D">
              <w:rPr>
                <w:b/>
                <w:bCs/>
                <w:noProof/>
                <w:lang w:val="en-US"/>
              </w:rPr>
              <w:t>Error! Hyperlink reference not valid.</w:t>
            </w:r>
          </w:ins>
          <w:del w:id="131" w:author="Jai Kumar" w:date="2020-05-06T12:32:00Z">
            <w:r w:rsidR="00CB49BF" w:rsidRPr="005973A5" w:rsidDel="0061599D">
              <w:rPr>
                <w:rStyle w:val="Hyperlink"/>
                <w:noProof/>
              </w:rPr>
              <w:delText>4</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Serialization and De-serialization</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_Toc528317637 \h </w:delInstrText>
            </w:r>
            <w:r w:rsidR="00CB49BF" w:rsidDel="0061599D">
              <w:rPr>
                <w:noProof/>
                <w:webHidden/>
              </w:rPr>
            </w:r>
            <w:r w:rsidR="00CB49BF" w:rsidDel="0061599D">
              <w:rPr>
                <w:noProof/>
                <w:webHidden/>
              </w:rPr>
              <w:fldChar w:fldCharType="separate"/>
            </w:r>
            <w:r w:rsidR="00CB49BF" w:rsidDel="0061599D">
              <w:rPr>
                <w:noProof/>
                <w:webHidden/>
              </w:rPr>
              <w:delText>15</w:delText>
            </w:r>
            <w:r w:rsidR="00CB49BF" w:rsidDel="0061599D">
              <w:rPr>
                <w:noProof/>
                <w:webHidden/>
              </w:rPr>
              <w:fldChar w:fldCharType="end"/>
            </w:r>
            <w:r w:rsidDel="0061599D">
              <w:rPr>
                <w:noProof/>
              </w:rPr>
              <w:fldChar w:fldCharType="end"/>
            </w:r>
          </w:del>
        </w:p>
        <w:p w14:paraId="4D18CCA5" w14:textId="45BD75BC" w:rsidR="00CB49BF" w:rsidDel="0061599D" w:rsidRDefault="00C515B3">
          <w:pPr>
            <w:pStyle w:val="TOC1"/>
            <w:tabs>
              <w:tab w:val="left" w:pos="440"/>
            </w:tabs>
            <w:rPr>
              <w:del w:id="132" w:author="Jai Kumar" w:date="2020-05-06T12:32:00Z"/>
              <w:rFonts w:asciiTheme="minorHAnsi" w:eastAsiaTheme="minorEastAsia" w:hAnsiTheme="minorHAnsi" w:cstheme="minorBidi"/>
              <w:noProof/>
              <w:color w:val="auto"/>
              <w:sz w:val="24"/>
              <w:szCs w:val="24"/>
              <w:lang w:val="en-US" w:eastAsia="en-US" w:bidi="ar-SA"/>
            </w:rPr>
          </w:pPr>
          <w:del w:id="133" w:author="Jai Kumar" w:date="2020-05-06T12:32:00Z">
            <w:r w:rsidDel="0061599D">
              <w:rPr>
                <w:noProof/>
              </w:rPr>
              <w:fldChar w:fldCharType="begin"/>
            </w:r>
            <w:r w:rsidDel="0061599D">
              <w:rPr>
                <w:noProof/>
              </w:rPr>
              <w:delInstrText xml:space="preserve"> HYPERLINK \l "_Toc528317638" </w:delInstrText>
            </w:r>
            <w:r w:rsidDel="0061599D">
              <w:rPr>
                <w:noProof/>
              </w:rPr>
              <w:fldChar w:fldCharType="separate"/>
            </w:r>
          </w:del>
          <w:ins w:id="134" w:author="Jai Kumar" w:date="2020-05-06T12:32:00Z">
            <w:r w:rsidR="0061599D">
              <w:rPr>
                <w:b/>
                <w:bCs/>
                <w:noProof/>
                <w:lang w:val="en-US"/>
              </w:rPr>
              <w:t>Error! Hyperlink reference not valid.</w:t>
            </w:r>
          </w:ins>
          <w:del w:id="135" w:author="Jai Kumar" w:date="2020-05-06T12:32:00Z">
            <w:r w:rsidR="00CB49BF" w:rsidRPr="005973A5" w:rsidDel="0061599D">
              <w:rPr>
                <w:rStyle w:val="Hyperlink"/>
                <w:noProof/>
              </w:rPr>
              <w:delText>5</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a New Data Attribute in Future</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_Toc528317638 \h </w:delInstrText>
            </w:r>
            <w:r w:rsidR="00CB49BF" w:rsidDel="0061599D">
              <w:rPr>
                <w:noProof/>
                <w:webHidden/>
              </w:rPr>
            </w:r>
            <w:r w:rsidR="00CB49BF" w:rsidDel="0061599D">
              <w:rPr>
                <w:noProof/>
                <w:webHidden/>
              </w:rPr>
              <w:fldChar w:fldCharType="separate"/>
            </w:r>
            <w:r w:rsidR="00CB49BF" w:rsidDel="0061599D">
              <w:rPr>
                <w:noProof/>
                <w:webHidden/>
              </w:rPr>
              <w:delText>16</w:delText>
            </w:r>
            <w:r w:rsidR="00CB49BF" w:rsidDel="0061599D">
              <w:rPr>
                <w:noProof/>
                <w:webHidden/>
              </w:rPr>
              <w:fldChar w:fldCharType="end"/>
            </w:r>
            <w:r w:rsidDel="0061599D">
              <w:rPr>
                <w:noProof/>
              </w:rPr>
              <w:fldChar w:fldCharType="end"/>
            </w:r>
          </w:del>
        </w:p>
        <w:p w14:paraId="4B6FB2A1" w14:textId="795E79A5" w:rsidR="00CB49BF" w:rsidDel="0061599D" w:rsidRDefault="00C515B3">
          <w:pPr>
            <w:pStyle w:val="TOC1"/>
            <w:tabs>
              <w:tab w:val="left" w:pos="440"/>
            </w:tabs>
            <w:rPr>
              <w:del w:id="136" w:author="Jai Kumar" w:date="2020-05-06T12:32:00Z"/>
              <w:rFonts w:asciiTheme="minorHAnsi" w:eastAsiaTheme="minorEastAsia" w:hAnsiTheme="minorHAnsi" w:cstheme="minorBidi"/>
              <w:noProof/>
              <w:color w:val="auto"/>
              <w:sz w:val="24"/>
              <w:szCs w:val="24"/>
              <w:lang w:val="en-US" w:eastAsia="en-US" w:bidi="ar-SA"/>
            </w:rPr>
          </w:pPr>
          <w:del w:id="137" w:author="Jai Kumar" w:date="2020-05-06T12:32:00Z">
            <w:r w:rsidDel="0061599D">
              <w:rPr>
                <w:noProof/>
              </w:rPr>
              <w:fldChar w:fldCharType="begin"/>
            </w:r>
            <w:r w:rsidDel="0061599D">
              <w:rPr>
                <w:noProof/>
              </w:rPr>
              <w:delInstrText xml:space="preserve"> HYPERLINK \l "_Toc528317639" </w:delInstrText>
            </w:r>
            <w:r w:rsidDel="0061599D">
              <w:rPr>
                <w:noProof/>
              </w:rPr>
              <w:fldChar w:fldCharType="separate"/>
            </w:r>
          </w:del>
          <w:ins w:id="138" w:author="Jai Kumar" w:date="2020-05-06T12:32:00Z">
            <w:r w:rsidR="0061599D">
              <w:rPr>
                <w:b/>
                <w:bCs/>
                <w:noProof/>
                <w:lang w:val="en-US"/>
              </w:rPr>
              <w:t>Error! Hyperlink reference not valid.</w:t>
            </w:r>
          </w:ins>
          <w:del w:id="139" w:author="Jai Kumar" w:date="2020-05-06T12:32:00Z">
            <w:r w:rsidR="00CB49BF" w:rsidRPr="005973A5" w:rsidDel="0061599D">
              <w:rPr>
                <w:rStyle w:val="Hyperlink"/>
                <w:noProof/>
              </w:rPr>
              <w:delText>6</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a New Event in Future</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_Toc528317639 \h </w:delInstrText>
            </w:r>
            <w:r w:rsidR="00CB49BF" w:rsidDel="0061599D">
              <w:rPr>
                <w:noProof/>
                <w:webHidden/>
              </w:rPr>
            </w:r>
            <w:r w:rsidR="00CB49BF" w:rsidDel="0061599D">
              <w:rPr>
                <w:noProof/>
                <w:webHidden/>
              </w:rPr>
              <w:fldChar w:fldCharType="separate"/>
            </w:r>
            <w:r w:rsidR="00CB49BF" w:rsidDel="0061599D">
              <w:rPr>
                <w:noProof/>
                <w:webHidden/>
              </w:rPr>
              <w:delText>17</w:delText>
            </w:r>
            <w:r w:rsidR="00CB49BF" w:rsidDel="0061599D">
              <w:rPr>
                <w:noProof/>
                <w:webHidden/>
              </w:rPr>
              <w:fldChar w:fldCharType="end"/>
            </w:r>
            <w:r w:rsidDel="0061599D">
              <w:rPr>
                <w:noProof/>
              </w:rPr>
              <w:fldChar w:fldCharType="end"/>
            </w:r>
          </w:del>
        </w:p>
        <w:p w14:paraId="1724986B" w14:textId="639CE7E9" w:rsidR="00CB49BF" w:rsidDel="0061599D" w:rsidRDefault="00C515B3">
          <w:pPr>
            <w:pStyle w:val="TOC1"/>
            <w:tabs>
              <w:tab w:val="left" w:pos="440"/>
            </w:tabs>
            <w:rPr>
              <w:del w:id="140" w:author="Jai Kumar" w:date="2020-05-06T12:32:00Z"/>
              <w:rFonts w:asciiTheme="minorHAnsi" w:eastAsiaTheme="minorEastAsia" w:hAnsiTheme="minorHAnsi" w:cstheme="minorBidi"/>
              <w:noProof/>
              <w:color w:val="auto"/>
              <w:sz w:val="24"/>
              <w:szCs w:val="24"/>
              <w:lang w:val="en-US" w:eastAsia="en-US" w:bidi="ar-SA"/>
            </w:rPr>
          </w:pPr>
          <w:del w:id="141" w:author="Jai Kumar" w:date="2020-05-06T12:32:00Z">
            <w:r w:rsidDel="0061599D">
              <w:rPr>
                <w:noProof/>
              </w:rPr>
              <w:fldChar w:fldCharType="begin"/>
            </w:r>
            <w:r w:rsidDel="0061599D">
              <w:rPr>
                <w:noProof/>
              </w:rPr>
              <w:delInstrText xml:space="preserve"> HYPERLINK \l "_Toc528317640" </w:delInstrText>
            </w:r>
            <w:r w:rsidDel="0061599D">
              <w:rPr>
                <w:noProof/>
              </w:rPr>
              <w:fldChar w:fldCharType="separate"/>
            </w:r>
          </w:del>
          <w:ins w:id="142" w:author="Jai Kumar" w:date="2020-05-06T12:32:00Z">
            <w:r w:rsidR="0061599D">
              <w:rPr>
                <w:b/>
                <w:bCs/>
                <w:noProof/>
                <w:lang w:val="en-US"/>
              </w:rPr>
              <w:t>Error! Hyperlink reference not valid.</w:t>
            </w:r>
          </w:ins>
          <w:del w:id="143" w:author="Jai Kumar" w:date="2020-05-06T12:32:00Z">
            <w:r w:rsidR="00CB49BF" w:rsidRPr="005973A5" w:rsidDel="0061599D">
              <w:rPr>
                <w:rStyle w:val="Hyperlink"/>
                <w:noProof/>
              </w:rPr>
              <w:delText>7</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Examples</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_Toc528317640 \h </w:delInstrText>
            </w:r>
            <w:r w:rsidR="00CB49BF" w:rsidDel="0061599D">
              <w:rPr>
                <w:noProof/>
                <w:webHidden/>
              </w:rPr>
            </w:r>
            <w:r w:rsidR="00CB49BF" w:rsidDel="0061599D">
              <w:rPr>
                <w:noProof/>
                <w:webHidden/>
              </w:rPr>
              <w:fldChar w:fldCharType="separate"/>
            </w:r>
            <w:r w:rsidR="00CB49BF" w:rsidDel="0061599D">
              <w:rPr>
                <w:noProof/>
                <w:webHidden/>
              </w:rPr>
              <w:delText>17</w:delText>
            </w:r>
            <w:r w:rsidR="00CB49BF" w:rsidDel="0061599D">
              <w:rPr>
                <w:noProof/>
                <w:webHidden/>
              </w:rPr>
              <w:fldChar w:fldCharType="end"/>
            </w:r>
            <w:r w:rsidDel="0061599D">
              <w:rPr>
                <w:noProof/>
              </w:rPr>
              <w:fldChar w:fldCharType="end"/>
            </w:r>
          </w:del>
        </w:p>
        <w:p w14:paraId="71F7F0BF" w14:textId="7A000630" w:rsidR="00CB49BF" w:rsidDel="0061599D" w:rsidRDefault="00C515B3">
          <w:pPr>
            <w:pStyle w:val="TOC2"/>
            <w:tabs>
              <w:tab w:val="left" w:pos="720"/>
              <w:tab w:val="right" w:leader="dot" w:pos="9350"/>
            </w:tabs>
            <w:rPr>
              <w:del w:id="144" w:author="Jai Kumar" w:date="2020-05-06T12:32:00Z"/>
              <w:rFonts w:asciiTheme="minorHAnsi" w:eastAsiaTheme="minorEastAsia" w:hAnsiTheme="minorHAnsi" w:cstheme="minorBidi"/>
              <w:noProof/>
              <w:color w:val="auto"/>
              <w:sz w:val="24"/>
              <w:szCs w:val="24"/>
              <w:lang w:val="en-US" w:eastAsia="en-US" w:bidi="ar-SA"/>
            </w:rPr>
          </w:pPr>
          <w:del w:id="145" w:author="Jai Kumar" w:date="2020-05-06T12:32:00Z">
            <w:r w:rsidDel="0061599D">
              <w:rPr>
                <w:noProof/>
              </w:rPr>
              <w:fldChar w:fldCharType="begin"/>
            </w:r>
            <w:r w:rsidDel="0061599D">
              <w:rPr>
                <w:noProof/>
              </w:rPr>
              <w:delInstrText xml:space="preserve"> HYPERLINK \l "_Toc528317641" </w:delInstrText>
            </w:r>
            <w:r w:rsidDel="0061599D">
              <w:rPr>
                <w:noProof/>
              </w:rPr>
              <w:fldChar w:fldCharType="separate"/>
            </w:r>
          </w:del>
          <w:ins w:id="146" w:author="Jai Kumar" w:date="2020-05-06T12:32:00Z">
            <w:r w:rsidR="0061599D">
              <w:rPr>
                <w:b/>
                <w:bCs/>
                <w:noProof/>
                <w:lang w:val="en-US"/>
              </w:rPr>
              <w:t>Error! Hyperlink reference not valid.</w:t>
            </w:r>
          </w:ins>
          <w:del w:id="147" w:author="Jai Kumar" w:date="2020-05-06T12:32:00Z">
            <w:r w:rsidR="00CB49BF" w:rsidRPr="005973A5" w:rsidDel="0061599D">
              <w:rPr>
                <w:rStyle w:val="Hyperlink"/>
                <w:noProof/>
              </w:rPr>
              <w:delText>7.1</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Example: Multiple evens and telemetry object in single TAM object</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_Toc528317641 \h </w:delInstrText>
            </w:r>
            <w:r w:rsidR="00CB49BF" w:rsidDel="0061599D">
              <w:rPr>
                <w:noProof/>
                <w:webHidden/>
              </w:rPr>
            </w:r>
            <w:r w:rsidR="00CB49BF" w:rsidDel="0061599D">
              <w:rPr>
                <w:noProof/>
                <w:webHidden/>
              </w:rPr>
              <w:fldChar w:fldCharType="separate"/>
            </w:r>
            <w:r w:rsidR="00CB49BF" w:rsidDel="0061599D">
              <w:rPr>
                <w:noProof/>
                <w:webHidden/>
              </w:rPr>
              <w:delText>18</w:delText>
            </w:r>
            <w:r w:rsidR="00CB49BF" w:rsidDel="0061599D">
              <w:rPr>
                <w:noProof/>
                <w:webHidden/>
              </w:rPr>
              <w:fldChar w:fldCharType="end"/>
            </w:r>
            <w:r w:rsidDel="0061599D">
              <w:rPr>
                <w:noProof/>
              </w:rPr>
              <w:fldChar w:fldCharType="end"/>
            </w:r>
          </w:del>
        </w:p>
        <w:p w14:paraId="4FDBD236" w14:textId="37DDD7A4" w:rsidR="00CB49BF" w:rsidDel="0061599D" w:rsidRDefault="00C515B3">
          <w:pPr>
            <w:pStyle w:val="TOC2"/>
            <w:tabs>
              <w:tab w:val="left" w:pos="960"/>
              <w:tab w:val="right" w:leader="dot" w:pos="9350"/>
            </w:tabs>
            <w:rPr>
              <w:del w:id="148" w:author="Jai Kumar" w:date="2020-05-06T12:32:00Z"/>
              <w:rFonts w:asciiTheme="minorHAnsi" w:eastAsiaTheme="minorEastAsia" w:hAnsiTheme="minorHAnsi" w:cstheme="minorBidi"/>
              <w:noProof/>
              <w:color w:val="auto"/>
              <w:sz w:val="24"/>
              <w:szCs w:val="24"/>
              <w:lang w:val="en-US" w:eastAsia="en-US" w:bidi="ar-SA"/>
            </w:rPr>
          </w:pPr>
          <w:del w:id="149" w:author="Jai Kumar" w:date="2020-05-06T12:32:00Z">
            <w:r w:rsidDel="0061599D">
              <w:rPr>
                <w:noProof/>
              </w:rPr>
              <w:fldChar w:fldCharType="begin"/>
            </w:r>
            <w:r w:rsidDel="0061599D">
              <w:rPr>
                <w:noProof/>
              </w:rPr>
              <w:delInstrText xml:space="preserve"> HYPERLINK \l "_Toc528317642" </w:delInstrText>
            </w:r>
            <w:r w:rsidDel="0061599D">
              <w:rPr>
                <w:noProof/>
              </w:rPr>
              <w:fldChar w:fldCharType="separate"/>
            </w:r>
          </w:del>
          <w:ins w:id="150" w:author="Jai Kumar" w:date="2020-05-06T12:32:00Z">
            <w:r w:rsidR="0061599D">
              <w:rPr>
                <w:b/>
                <w:bCs/>
                <w:noProof/>
                <w:lang w:val="en-US"/>
              </w:rPr>
              <w:t>Error! Hyperlink reference not valid.</w:t>
            </w:r>
          </w:ins>
          <w:del w:id="151" w:author="Jai Kumar" w:date="2020-05-06T12:32:00Z">
            <w:r w:rsidR="00CB49BF" w:rsidRPr="005973A5" w:rsidDel="0061599D">
              <w:rPr>
                <w:rStyle w:val="Hyperlink"/>
                <w:noProof/>
              </w:rPr>
              <w:delText>7.1.1</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Create common report and collector objects</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_Toc528317642 \h </w:delInstrText>
            </w:r>
            <w:r w:rsidR="00CB49BF" w:rsidDel="0061599D">
              <w:rPr>
                <w:noProof/>
                <w:webHidden/>
              </w:rPr>
            </w:r>
            <w:r w:rsidR="00CB49BF" w:rsidDel="0061599D">
              <w:rPr>
                <w:noProof/>
                <w:webHidden/>
              </w:rPr>
              <w:fldChar w:fldCharType="separate"/>
            </w:r>
            <w:r w:rsidR="00CB49BF" w:rsidDel="0061599D">
              <w:rPr>
                <w:noProof/>
                <w:webHidden/>
              </w:rPr>
              <w:delText>18</w:delText>
            </w:r>
            <w:r w:rsidR="00CB49BF" w:rsidDel="0061599D">
              <w:rPr>
                <w:noProof/>
                <w:webHidden/>
              </w:rPr>
              <w:fldChar w:fldCharType="end"/>
            </w:r>
            <w:r w:rsidDel="0061599D">
              <w:rPr>
                <w:noProof/>
              </w:rPr>
              <w:fldChar w:fldCharType="end"/>
            </w:r>
          </w:del>
        </w:p>
        <w:p w14:paraId="3F1C4127" w14:textId="127ED18C" w:rsidR="00CB49BF" w:rsidDel="0061599D" w:rsidRDefault="00C515B3">
          <w:pPr>
            <w:pStyle w:val="TOC2"/>
            <w:tabs>
              <w:tab w:val="left" w:pos="960"/>
              <w:tab w:val="right" w:leader="dot" w:pos="9350"/>
            </w:tabs>
            <w:rPr>
              <w:del w:id="152" w:author="Jai Kumar" w:date="2020-05-06T12:32:00Z"/>
              <w:rFonts w:asciiTheme="minorHAnsi" w:eastAsiaTheme="minorEastAsia" w:hAnsiTheme="minorHAnsi" w:cstheme="minorBidi"/>
              <w:noProof/>
              <w:color w:val="auto"/>
              <w:sz w:val="24"/>
              <w:szCs w:val="24"/>
              <w:lang w:val="en-US" w:eastAsia="en-US" w:bidi="ar-SA"/>
            </w:rPr>
          </w:pPr>
          <w:del w:id="153" w:author="Jai Kumar" w:date="2020-05-06T12:32:00Z">
            <w:r w:rsidDel="0061599D">
              <w:rPr>
                <w:noProof/>
              </w:rPr>
              <w:fldChar w:fldCharType="begin"/>
            </w:r>
            <w:r w:rsidDel="0061599D">
              <w:rPr>
                <w:noProof/>
              </w:rPr>
              <w:delInstrText xml:space="preserve"> HYPERLINK \l "_Toc528317643" </w:delInstrText>
            </w:r>
            <w:r w:rsidDel="0061599D">
              <w:rPr>
                <w:noProof/>
              </w:rPr>
              <w:fldChar w:fldCharType="separate"/>
            </w:r>
          </w:del>
          <w:ins w:id="154" w:author="Jai Kumar" w:date="2020-05-06T12:32:00Z">
            <w:r w:rsidR="0061599D">
              <w:rPr>
                <w:b/>
                <w:bCs/>
                <w:noProof/>
                <w:lang w:val="en-US"/>
              </w:rPr>
              <w:t>Error! Hyperlink reference not valid.</w:t>
            </w:r>
          </w:ins>
          <w:del w:id="155" w:author="Jai Kumar" w:date="2020-05-06T12:32:00Z">
            <w:r w:rsidR="00CB49BF" w:rsidRPr="005973A5" w:rsidDel="0061599D">
              <w:rPr>
                <w:rStyle w:val="Hyperlink"/>
                <w:noProof/>
              </w:rPr>
              <w:delText>7.1.2</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a flow telemetry session</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_Toc528317643 \h </w:delInstrText>
            </w:r>
            <w:r w:rsidR="00CB49BF" w:rsidDel="0061599D">
              <w:rPr>
                <w:noProof/>
                <w:webHidden/>
              </w:rPr>
            </w:r>
            <w:r w:rsidR="00CB49BF" w:rsidDel="0061599D">
              <w:rPr>
                <w:noProof/>
                <w:webHidden/>
              </w:rPr>
              <w:fldChar w:fldCharType="separate"/>
            </w:r>
            <w:r w:rsidR="00CB49BF" w:rsidDel="0061599D">
              <w:rPr>
                <w:noProof/>
                <w:webHidden/>
              </w:rPr>
              <w:delText>19</w:delText>
            </w:r>
            <w:r w:rsidR="00CB49BF" w:rsidDel="0061599D">
              <w:rPr>
                <w:noProof/>
                <w:webHidden/>
              </w:rPr>
              <w:fldChar w:fldCharType="end"/>
            </w:r>
            <w:r w:rsidDel="0061599D">
              <w:rPr>
                <w:noProof/>
              </w:rPr>
              <w:fldChar w:fldCharType="end"/>
            </w:r>
          </w:del>
        </w:p>
        <w:p w14:paraId="39FC3F59" w14:textId="0D9E262C" w:rsidR="00CB49BF" w:rsidDel="0061599D" w:rsidRDefault="00C515B3">
          <w:pPr>
            <w:pStyle w:val="TOC2"/>
            <w:tabs>
              <w:tab w:val="left" w:pos="960"/>
              <w:tab w:val="right" w:leader="dot" w:pos="9350"/>
            </w:tabs>
            <w:rPr>
              <w:del w:id="156" w:author="Jai Kumar" w:date="2020-05-06T12:32:00Z"/>
              <w:rFonts w:asciiTheme="minorHAnsi" w:eastAsiaTheme="minorEastAsia" w:hAnsiTheme="minorHAnsi" w:cstheme="minorBidi"/>
              <w:noProof/>
              <w:color w:val="auto"/>
              <w:sz w:val="24"/>
              <w:szCs w:val="24"/>
              <w:lang w:val="en-US" w:eastAsia="en-US" w:bidi="ar-SA"/>
            </w:rPr>
          </w:pPr>
          <w:del w:id="157" w:author="Jai Kumar" w:date="2020-05-06T12:32:00Z">
            <w:r w:rsidDel="0061599D">
              <w:rPr>
                <w:noProof/>
              </w:rPr>
              <w:fldChar w:fldCharType="begin"/>
            </w:r>
            <w:r w:rsidDel="0061599D">
              <w:rPr>
                <w:noProof/>
              </w:rPr>
              <w:delInstrText xml:space="preserve"> HYPERLINK \l "_Toc528317644" </w:delInstrText>
            </w:r>
            <w:r w:rsidDel="0061599D">
              <w:rPr>
                <w:noProof/>
              </w:rPr>
              <w:fldChar w:fldCharType="separate"/>
            </w:r>
          </w:del>
          <w:ins w:id="158" w:author="Jai Kumar" w:date="2020-05-06T12:32:00Z">
            <w:r w:rsidR="0061599D">
              <w:rPr>
                <w:b/>
                <w:bCs/>
                <w:noProof/>
                <w:lang w:val="en-US"/>
              </w:rPr>
              <w:t>Error! Hyperlink reference not valid.</w:t>
            </w:r>
          </w:ins>
          <w:del w:id="159" w:author="Jai Kumar" w:date="2020-05-06T12:32:00Z">
            <w:r w:rsidR="00CB49BF" w:rsidRPr="005973A5" w:rsidDel="0061599D">
              <w:rPr>
                <w:rStyle w:val="Hyperlink"/>
                <w:noProof/>
              </w:rPr>
              <w:delText>7.1.3</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an event object</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_Toc528317644 \h </w:delInstrText>
            </w:r>
            <w:r w:rsidR="00CB49BF" w:rsidDel="0061599D">
              <w:rPr>
                <w:noProof/>
                <w:webHidden/>
              </w:rPr>
            </w:r>
            <w:r w:rsidR="00CB49BF" w:rsidDel="0061599D">
              <w:rPr>
                <w:noProof/>
                <w:webHidden/>
              </w:rPr>
              <w:fldChar w:fldCharType="separate"/>
            </w:r>
            <w:r w:rsidR="00CB49BF" w:rsidDel="0061599D">
              <w:rPr>
                <w:noProof/>
                <w:webHidden/>
              </w:rPr>
              <w:delText>21</w:delText>
            </w:r>
            <w:r w:rsidR="00CB49BF" w:rsidDel="0061599D">
              <w:rPr>
                <w:noProof/>
                <w:webHidden/>
              </w:rPr>
              <w:fldChar w:fldCharType="end"/>
            </w:r>
            <w:r w:rsidDel="0061599D">
              <w:rPr>
                <w:noProof/>
              </w:rPr>
              <w:fldChar w:fldCharType="end"/>
            </w:r>
          </w:del>
        </w:p>
        <w:p w14:paraId="1D170C6E" w14:textId="1D1A82EB" w:rsidR="00CB49BF" w:rsidDel="0061599D" w:rsidRDefault="00C515B3">
          <w:pPr>
            <w:pStyle w:val="TOC2"/>
            <w:tabs>
              <w:tab w:val="left" w:pos="960"/>
              <w:tab w:val="right" w:leader="dot" w:pos="9350"/>
            </w:tabs>
            <w:rPr>
              <w:del w:id="160" w:author="Jai Kumar" w:date="2020-05-06T12:32:00Z"/>
              <w:rFonts w:asciiTheme="minorHAnsi" w:eastAsiaTheme="minorEastAsia" w:hAnsiTheme="minorHAnsi" w:cstheme="minorBidi"/>
              <w:noProof/>
              <w:color w:val="auto"/>
              <w:sz w:val="24"/>
              <w:szCs w:val="24"/>
              <w:lang w:val="en-US" w:eastAsia="en-US" w:bidi="ar-SA"/>
            </w:rPr>
          </w:pPr>
          <w:del w:id="161" w:author="Jai Kumar" w:date="2020-05-06T12:32:00Z">
            <w:r w:rsidDel="0061599D">
              <w:rPr>
                <w:noProof/>
              </w:rPr>
              <w:fldChar w:fldCharType="begin"/>
            </w:r>
            <w:r w:rsidDel="0061599D">
              <w:rPr>
                <w:noProof/>
              </w:rPr>
              <w:delInstrText xml:space="preserve"> HYPERLINK \l "_Toc528317645" </w:delInstrText>
            </w:r>
            <w:r w:rsidDel="0061599D">
              <w:rPr>
                <w:noProof/>
              </w:rPr>
              <w:fldChar w:fldCharType="separate"/>
            </w:r>
          </w:del>
          <w:ins w:id="162" w:author="Jai Kumar" w:date="2020-05-06T12:32:00Z">
            <w:r w:rsidR="0061599D">
              <w:rPr>
                <w:b/>
                <w:bCs/>
                <w:noProof/>
                <w:lang w:val="en-US"/>
              </w:rPr>
              <w:t>Error! Hyperlink reference not valid.</w:t>
            </w:r>
          </w:ins>
          <w:del w:id="163" w:author="Jai Kumar" w:date="2020-05-06T12:32:00Z">
            <w:r w:rsidR="00CB49BF" w:rsidRPr="005973A5" w:rsidDel="0061599D">
              <w:rPr>
                <w:rStyle w:val="Hyperlink"/>
                <w:noProof/>
              </w:rPr>
              <w:delText>7.1.4</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a microburst detection object and sending the histogram report to localhost</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_Toc528317645 \h </w:delInstrText>
            </w:r>
            <w:r w:rsidR="00CB49BF" w:rsidDel="0061599D">
              <w:rPr>
                <w:noProof/>
                <w:webHidden/>
              </w:rPr>
            </w:r>
            <w:r w:rsidR="00CB49BF" w:rsidDel="0061599D">
              <w:rPr>
                <w:noProof/>
                <w:webHidden/>
              </w:rPr>
              <w:fldChar w:fldCharType="separate"/>
            </w:r>
            <w:r w:rsidR="00CB49BF" w:rsidDel="0061599D">
              <w:rPr>
                <w:noProof/>
                <w:webHidden/>
              </w:rPr>
              <w:delText>22</w:delText>
            </w:r>
            <w:r w:rsidR="00CB49BF" w:rsidDel="0061599D">
              <w:rPr>
                <w:noProof/>
                <w:webHidden/>
              </w:rPr>
              <w:fldChar w:fldCharType="end"/>
            </w:r>
            <w:r w:rsidDel="0061599D">
              <w:rPr>
                <w:noProof/>
              </w:rPr>
              <w:fldChar w:fldCharType="end"/>
            </w:r>
          </w:del>
        </w:p>
        <w:p w14:paraId="18449C4C" w14:textId="0518081B" w:rsidR="00CB49BF" w:rsidDel="0061599D" w:rsidRDefault="00C515B3">
          <w:pPr>
            <w:pStyle w:val="TOC2"/>
            <w:tabs>
              <w:tab w:val="left" w:pos="960"/>
              <w:tab w:val="right" w:leader="dot" w:pos="9350"/>
            </w:tabs>
            <w:rPr>
              <w:del w:id="164" w:author="Jai Kumar" w:date="2020-05-06T12:32:00Z"/>
              <w:rFonts w:asciiTheme="minorHAnsi" w:eastAsiaTheme="minorEastAsia" w:hAnsiTheme="minorHAnsi" w:cstheme="minorBidi"/>
              <w:noProof/>
              <w:color w:val="auto"/>
              <w:sz w:val="24"/>
              <w:szCs w:val="24"/>
              <w:lang w:val="en-US" w:eastAsia="en-US" w:bidi="ar-SA"/>
            </w:rPr>
          </w:pPr>
          <w:del w:id="165" w:author="Jai Kumar" w:date="2020-05-06T12:32:00Z">
            <w:r w:rsidDel="0061599D">
              <w:rPr>
                <w:noProof/>
              </w:rPr>
              <w:fldChar w:fldCharType="begin"/>
            </w:r>
            <w:r w:rsidDel="0061599D">
              <w:rPr>
                <w:noProof/>
              </w:rPr>
              <w:delInstrText xml:space="preserve"> HYPERLINK \l "_Toc528317646" </w:delInstrText>
            </w:r>
            <w:r w:rsidDel="0061599D">
              <w:rPr>
                <w:noProof/>
              </w:rPr>
              <w:fldChar w:fldCharType="separate"/>
            </w:r>
          </w:del>
          <w:ins w:id="166" w:author="Jai Kumar" w:date="2020-05-06T12:32:00Z">
            <w:r w:rsidR="0061599D">
              <w:rPr>
                <w:b/>
                <w:bCs/>
                <w:noProof/>
                <w:lang w:val="en-US"/>
              </w:rPr>
              <w:t>Error! Hyperlink reference not valid.</w:t>
            </w:r>
          </w:ins>
          <w:del w:id="167" w:author="Jai Kumar" w:date="2020-05-06T12:32:00Z">
            <w:r w:rsidR="00CB49BF" w:rsidRPr="005973A5" w:rsidDel="0061599D">
              <w:rPr>
                <w:rStyle w:val="Hyperlink"/>
                <w:noProof/>
              </w:rPr>
              <w:delText>7.1.5</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the final TAM object and bind to source</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_Toc528317646 \h </w:delInstrText>
            </w:r>
            <w:r w:rsidR="00CB49BF" w:rsidDel="0061599D">
              <w:rPr>
                <w:noProof/>
                <w:webHidden/>
              </w:rPr>
            </w:r>
            <w:r w:rsidR="00CB49BF" w:rsidDel="0061599D">
              <w:rPr>
                <w:noProof/>
                <w:webHidden/>
              </w:rPr>
              <w:fldChar w:fldCharType="separate"/>
            </w:r>
            <w:r w:rsidR="00CB49BF" w:rsidDel="0061599D">
              <w:rPr>
                <w:noProof/>
                <w:webHidden/>
              </w:rPr>
              <w:delText>23</w:delText>
            </w:r>
            <w:r w:rsidR="00CB49BF" w:rsidDel="0061599D">
              <w:rPr>
                <w:noProof/>
                <w:webHidden/>
              </w:rPr>
              <w:fldChar w:fldCharType="end"/>
            </w:r>
            <w:r w:rsidDel="0061599D">
              <w:rPr>
                <w:noProof/>
              </w:rPr>
              <w:fldChar w:fldCharType="end"/>
            </w:r>
          </w:del>
        </w:p>
        <w:p w14:paraId="1B2CDC43" w14:textId="24AED1C7" w:rsidR="00CB49BF" w:rsidDel="0061599D" w:rsidRDefault="00C515B3">
          <w:pPr>
            <w:pStyle w:val="TOC2"/>
            <w:tabs>
              <w:tab w:val="left" w:pos="720"/>
              <w:tab w:val="right" w:leader="dot" w:pos="9350"/>
            </w:tabs>
            <w:rPr>
              <w:del w:id="168" w:author="Jai Kumar" w:date="2020-05-06T12:32:00Z"/>
              <w:rFonts w:asciiTheme="minorHAnsi" w:eastAsiaTheme="minorEastAsia" w:hAnsiTheme="minorHAnsi" w:cstheme="minorBidi"/>
              <w:noProof/>
              <w:color w:val="auto"/>
              <w:sz w:val="24"/>
              <w:szCs w:val="24"/>
              <w:lang w:val="en-US" w:eastAsia="en-US" w:bidi="ar-SA"/>
            </w:rPr>
          </w:pPr>
          <w:del w:id="169" w:author="Jai Kumar" w:date="2020-05-06T12:32:00Z">
            <w:r w:rsidDel="0061599D">
              <w:rPr>
                <w:noProof/>
              </w:rPr>
              <w:fldChar w:fldCharType="begin"/>
            </w:r>
            <w:r w:rsidDel="0061599D">
              <w:rPr>
                <w:noProof/>
              </w:rPr>
              <w:delInstrText xml:space="preserve"> HYPERLINK \l "_Toc528317647" </w:delInstrText>
            </w:r>
            <w:r w:rsidDel="0061599D">
              <w:rPr>
                <w:noProof/>
              </w:rPr>
              <w:fldChar w:fldCharType="separate"/>
            </w:r>
          </w:del>
          <w:ins w:id="170" w:author="Jai Kumar" w:date="2020-05-06T12:32:00Z">
            <w:r w:rsidR="0061599D">
              <w:rPr>
                <w:b/>
                <w:bCs/>
                <w:noProof/>
                <w:lang w:val="en-US"/>
              </w:rPr>
              <w:t>Error! Hyperlink reference not valid.</w:t>
            </w:r>
          </w:ins>
          <w:del w:id="171" w:author="Jai Kumar" w:date="2020-05-06T12:32:00Z">
            <w:r w:rsidR="00CB49BF" w:rsidRPr="005973A5" w:rsidDel="0061599D">
              <w:rPr>
                <w:rStyle w:val="Hyperlink"/>
                <w:noProof/>
              </w:rPr>
              <w:delText>7.2</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Configuring a legacy device</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_Toc528317647 \h </w:delInstrText>
            </w:r>
            <w:r w:rsidR="00CB49BF" w:rsidDel="0061599D">
              <w:rPr>
                <w:noProof/>
                <w:webHidden/>
              </w:rPr>
            </w:r>
            <w:r w:rsidR="00CB49BF" w:rsidDel="0061599D">
              <w:rPr>
                <w:noProof/>
                <w:webHidden/>
              </w:rPr>
              <w:fldChar w:fldCharType="separate"/>
            </w:r>
            <w:r w:rsidR="00CB49BF" w:rsidDel="0061599D">
              <w:rPr>
                <w:noProof/>
                <w:webHidden/>
              </w:rPr>
              <w:delText>25</w:delText>
            </w:r>
            <w:r w:rsidR="00CB49BF" w:rsidDel="0061599D">
              <w:rPr>
                <w:noProof/>
                <w:webHidden/>
              </w:rPr>
              <w:fldChar w:fldCharType="end"/>
            </w:r>
            <w:r w:rsidDel="0061599D">
              <w:rPr>
                <w:noProof/>
              </w:rPr>
              <w:fldChar w:fldCharType="end"/>
            </w:r>
          </w:del>
        </w:p>
        <w:p w14:paraId="230AC936" w14:textId="1725F304" w:rsidR="00CB49BF" w:rsidDel="0061599D" w:rsidRDefault="00C515B3">
          <w:pPr>
            <w:pStyle w:val="TOC2"/>
            <w:tabs>
              <w:tab w:val="left" w:pos="720"/>
              <w:tab w:val="right" w:leader="dot" w:pos="9350"/>
            </w:tabs>
            <w:rPr>
              <w:del w:id="172" w:author="Jai Kumar" w:date="2020-05-06T12:32:00Z"/>
              <w:rFonts w:asciiTheme="minorHAnsi" w:eastAsiaTheme="minorEastAsia" w:hAnsiTheme="minorHAnsi" w:cstheme="minorBidi"/>
              <w:noProof/>
              <w:color w:val="auto"/>
              <w:sz w:val="24"/>
              <w:szCs w:val="24"/>
              <w:lang w:val="en-US" w:eastAsia="en-US" w:bidi="ar-SA"/>
            </w:rPr>
          </w:pPr>
          <w:del w:id="173" w:author="Jai Kumar" w:date="2020-05-06T12:32:00Z">
            <w:r w:rsidDel="0061599D">
              <w:rPr>
                <w:noProof/>
              </w:rPr>
              <w:fldChar w:fldCharType="begin"/>
            </w:r>
            <w:r w:rsidDel="0061599D">
              <w:rPr>
                <w:noProof/>
              </w:rPr>
              <w:delInstrText xml:space="preserve"> HYPERLINK \l "_Toc528317648" </w:delInstrText>
            </w:r>
            <w:r w:rsidDel="0061599D">
              <w:rPr>
                <w:noProof/>
              </w:rPr>
              <w:fldChar w:fldCharType="separate"/>
            </w:r>
          </w:del>
          <w:ins w:id="174" w:author="Jai Kumar" w:date="2020-05-06T12:32:00Z">
            <w:r w:rsidR="0061599D">
              <w:rPr>
                <w:b/>
                <w:bCs/>
                <w:noProof/>
                <w:lang w:val="en-US"/>
              </w:rPr>
              <w:t>Error! Hyperlink reference not valid.</w:t>
            </w:r>
          </w:ins>
          <w:del w:id="175" w:author="Jai Kumar" w:date="2020-05-06T12:32:00Z">
            <w:r w:rsidR="00CB49BF" w:rsidRPr="005973A5" w:rsidDel="0061599D">
              <w:rPr>
                <w:rStyle w:val="Hyperlink"/>
                <w:noProof/>
              </w:rPr>
              <w:delText>7.3</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Creating a GET DATA API invocation instance</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_Toc528317648 \h </w:delInstrText>
            </w:r>
            <w:r w:rsidR="00CB49BF" w:rsidDel="0061599D">
              <w:rPr>
                <w:noProof/>
                <w:webHidden/>
              </w:rPr>
            </w:r>
            <w:r w:rsidR="00CB49BF" w:rsidDel="0061599D">
              <w:rPr>
                <w:noProof/>
                <w:webHidden/>
              </w:rPr>
              <w:fldChar w:fldCharType="separate"/>
            </w:r>
            <w:r w:rsidR="00CB49BF" w:rsidDel="0061599D">
              <w:rPr>
                <w:noProof/>
                <w:webHidden/>
              </w:rPr>
              <w:delText>27</w:delText>
            </w:r>
            <w:r w:rsidR="00CB49BF" w:rsidDel="0061599D">
              <w:rPr>
                <w:noProof/>
                <w:webHidden/>
              </w:rPr>
              <w:fldChar w:fldCharType="end"/>
            </w:r>
            <w:r w:rsidDel="0061599D">
              <w:rPr>
                <w:noProof/>
              </w:rPr>
              <w:fldChar w:fldCharType="end"/>
            </w:r>
          </w:del>
        </w:p>
        <w:p w14:paraId="6FD5F268" w14:textId="677CD7C0" w:rsidR="00CB49BF" w:rsidDel="0061599D" w:rsidRDefault="00C515B3">
          <w:pPr>
            <w:pStyle w:val="TOC1"/>
            <w:tabs>
              <w:tab w:val="left" w:pos="440"/>
            </w:tabs>
            <w:rPr>
              <w:del w:id="176" w:author="Jai Kumar" w:date="2020-05-06T12:32:00Z"/>
              <w:rFonts w:asciiTheme="minorHAnsi" w:eastAsiaTheme="minorEastAsia" w:hAnsiTheme="minorHAnsi" w:cstheme="minorBidi"/>
              <w:noProof/>
              <w:color w:val="auto"/>
              <w:sz w:val="24"/>
              <w:szCs w:val="24"/>
              <w:lang w:val="en-US" w:eastAsia="en-US" w:bidi="ar-SA"/>
            </w:rPr>
          </w:pPr>
          <w:del w:id="177" w:author="Jai Kumar" w:date="2020-05-06T12:32:00Z">
            <w:r w:rsidDel="0061599D">
              <w:rPr>
                <w:noProof/>
              </w:rPr>
              <w:fldChar w:fldCharType="begin"/>
            </w:r>
            <w:r w:rsidDel="0061599D">
              <w:rPr>
                <w:noProof/>
              </w:rPr>
              <w:delInstrText xml:space="preserve"> HYPERLINK \l "_Toc528317649" </w:delInstrText>
            </w:r>
            <w:r w:rsidDel="0061599D">
              <w:rPr>
                <w:noProof/>
              </w:rPr>
              <w:fldChar w:fldCharType="separate"/>
            </w:r>
          </w:del>
          <w:ins w:id="178" w:author="Jai Kumar" w:date="2020-05-06T12:32:00Z">
            <w:r w:rsidR="0061599D">
              <w:rPr>
                <w:b/>
                <w:bCs/>
                <w:noProof/>
                <w:lang w:val="en-US"/>
              </w:rPr>
              <w:t>Error! Hyperlink reference not valid.</w:t>
            </w:r>
          </w:ins>
          <w:del w:id="179" w:author="Jai Kumar" w:date="2020-05-06T12:32:00Z">
            <w:r w:rsidR="00CB49BF" w:rsidRPr="005973A5" w:rsidDel="0061599D">
              <w:rPr>
                <w:rStyle w:val="Hyperlink"/>
                <w:noProof/>
              </w:rPr>
              <w:delText>8</w:delText>
            </w:r>
            <w:r w:rsidR="00CB49BF" w:rsidDel="0061599D">
              <w:rPr>
                <w:rFonts w:asciiTheme="minorHAnsi" w:eastAsiaTheme="minorEastAsia" w:hAnsiTheme="minorHAnsi" w:cstheme="minorBidi"/>
                <w:noProof/>
                <w:color w:val="auto"/>
                <w:sz w:val="24"/>
                <w:szCs w:val="24"/>
                <w:lang w:val="en-US" w:eastAsia="en-US" w:bidi="ar-SA"/>
              </w:rPr>
              <w:tab/>
            </w:r>
            <w:r w:rsidR="00CB49BF" w:rsidRPr="005973A5" w:rsidDel="0061599D">
              <w:rPr>
                <w:rStyle w:val="Hyperlink"/>
                <w:noProof/>
              </w:rPr>
              <w:delText>Roadmap</w:delText>
            </w:r>
            <w:r w:rsidR="00CB49BF" w:rsidDel="0061599D">
              <w:rPr>
                <w:noProof/>
                <w:webHidden/>
              </w:rPr>
              <w:tab/>
            </w:r>
            <w:r w:rsidR="00CB49BF" w:rsidDel="0061599D">
              <w:rPr>
                <w:noProof/>
                <w:webHidden/>
              </w:rPr>
              <w:fldChar w:fldCharType="begin"/>
            </w:r>
            <w:r w:rsidR="00CB49BF" w:rsidDel="0061599D">
              <w:rPr>
                <w:noProof/>
                <w:webHidden/>
              </w:rPr>
              <w:delInstrText xml:space="preserve"> PAGEREF _Toc528317649 \h </w:delInstrText>
            </w:r>
            <w:r w:rsidR="00CB49BF" w:rsidDel="0061599D">
              <w:rPr>
                <w:noProof/>
                <w:webHidden/>
              </w:rPr>
            </w:r>
            <w:r w:rsidR="00CB49BF" w:rsidDel="0061599D">
              <w:rPr>
                <w:noProof/>
                <w:webHidden/>
              </w:rPr>
              <w:fldChar w:fldCharType="separate"/>
            </w:r>
            <w:r w:rsidR="00CB49BF" w:rsidDel="0061599D">
              <w:rPr>
                <w:noProof/>
                <w:webHidden/>
              </w:rPr>
              <w:delText>28</w:delText>
            </w:r>
            <w:r w:rsidR="00CB49BF" w:rsidDel="0061599D">
              <w:rPr>
                <w:noProof/>
                <w:webHidden/>
              </w:rPr>
              <w:fldChar w:fldCharType="end"/>
            </w:r>
            <w:r w:rsidDel="0061599D">
              <w:rPr>
                <w:noProof/>
              </w:rPr>
              <w:fldChar w:fldCharType="end"/>
            </w:r>
          </w:del>
        </w:p>
        <w:p w14:paraId="7DC17F28" w14:textId="77777777" w:rsidR="009F4AA7" w:rsidRDefault="009F4AA7">
          <w:r>
            <w:rPr>
              <w:b/>
              <w:bCs/>
              <w:noProof/>
            </w:rPr>
            <w:fldChar w:fldCharType="end"/>
          </w:r>
        </w:p>
      </w:sdtContent>
    </w:sdt>
    <w:p w14:paraId="033819A5" w14:textId="77777777" w:rsidR="002B0093" w:rsidRDefault="00CA6E51">
      <w:hyperlink w:anchor="_Toc462230929"/>
    </w:p>
    <w:p w14:paraId="1A3C8903" w14:textId="77777777" w:rsidR="002B0093" w:rsidRDefault="00CA6E51">
      <w:hyperlink w:anchor="_Toc462230929"/>
    </w:p>
    <w:p w14:paraId="1F61092B" w14:textId="77777777" w:rsidR="002B0093" w:rsidRDefault="009D2773">
      <w:r>
        <w:br w:type="page"/>
      </w:r>
    </w:p>
    <w:p w14:paraId="68A96F44" w14:textId="77777777" w:rsidR="002B0093" w:rsidRDefault="00CA6E51">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14:paraId="471E69D5" w14:textId="77777777" w:rsidR="002B0093" w:rsidRDefault="009D2773">
      <w:pPr>
        <w:pStyle w:val="Heading1"/>
      </w:pPr>
      <w:bookmarkStart w:id="180" w:name="_gjdgxs" w:colFirst="0" w:colLast="0"/>
      <w:bookmarkStart w:id="181" w:name="_Toc39660737"/>
      <w:bookmarkEnd w:id="180"/>
      <w:r>
        <w:t>List of Changes</w:t>
      </w:r>
      <w:bookmarkEnd w:id="18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14:paraId="306DE93D" w14:textId="77777777"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14:paraId="74CED9F5" w14:textId="77777777" w:rsidR="002B0093" w:rsidRDefault="009D2773">
            <w:r>
              <w:t>Version</w:t>
            </w:r>
          </w:p>
        </w:tc>
        <w:tc>
          <w:tcPr>
            <w:tcW w:w="4452" w:type="dxa"/>
            <w:tcBorders>
              <w:top w:val="single" w:sz="4" w:space="0" w:color="BDD7EE"/>
              <w:left w:val="single" w:sz="4" w:space="0" w:color="BDD7EE"/>
              <w:right w:val="single" w:sz="4" w:space="0" w:color="BDD7EE"/>
            </w:tcBorders>
          </w:tcPr>
          <w:p w14:paraId="3E8C7414" w14:textId="77777777"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14:paraId="2D4E08A5" w14:textId="77777777"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14:paraId="25AE7291" w14:textId="77777777"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14:paraId="2A5F4BC8"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0399845C" w14:textId="77777777"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14:paraId="33775D91"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14:paraId="054D5A99"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39947AC" w14:textId="77777777"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14:paraId="1FC13D3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24EAF746" w14:textId="77777777"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14:paraId="651CF412" w14:textId="77777777"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22CC46DC" w14:textId="77777777"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11C7241E" w14:textId="77777777"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14:paraId="677CB94B"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356F253" w14:textId="77777777"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14:paraId="499B3796" w14:textId="77777777"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14:paraId="62B062BC"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23C8C00F" w14:textId="77777777"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14:paraId="133DDD77"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6DD54C7" w14:textId="77777777"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14:paraId="640A2AA9" w14:textId="77777777"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75138376"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8A73F8E" w14:textId="77777777"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14:paraId="58643290"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765DE85" w14:textId="77777777"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14:paraId="2A166850" w14:textId="77777777"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14:paraId="38AC904B" w14:textId="77777777"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4F284ECF" w14:textId="77777777"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14:paraId="0AB1C75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6F4B693" w14:textId="77777777"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14:paraId="450CED5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14:paraId="1BF9BE1B"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56FEDEAF"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526CD07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61399120" w14:textId="77777777"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14:paraId="788152C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14:paraId="1450F06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14:paraId="0022CF06"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3A2C47B2"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386B41C" w14:textId="77777777"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14:paraId="51B86B97" w14:textId="77777777"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14:paraId="2B045C65"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61594EAE"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14:paraId="222DC83E"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FC75360" w14:textId="77777777" w:rsidR="00CB49BF" w:rsidRDefault="00EC5D9B" w:rsidP="00CB49BF">
            <w:r>
              <w:t>9</w:t>
            </w:r>
          </w:p>
        </w:tc>
        <w:tc>
          <w:tcPr>
            <w:tcW w:w="4452" w:type="dxa"/>
            <w:tcBorders>
              <w:top w:val="single" w:sz="4" w:space="0" w:color="BDD7EE"/>
              <w:left w:val="single" w:sz="4" w:space="0" w:color="BDD7EE"/>
              <w:bottom w:val="single" w:sz="4" w:space="0" w:color="BDD7EE"/>
              <w:right w:val="single" w:sz="4" w:space="0" w:color="BDD7EE"/>
            </w:tcBorders>
          </w:tcPr>
          <w:p w14:paraId="2CD6704E"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Added IFA, IOAM as an INT APIs</w:t>
            </w:r>
          </w:p>
        </w:tc>
        <w:tc>
          <w:tcPr>
            <w:tcW w:w="2388" w:type="dxa"/>
            <w:tcBorders>
              <w:top w:val="single" w:sz="4" w:space="0" w:color="BDD7EE"/>
              <w:left w:val="single" w:sz="4" w:space="0" w:color="BDD7EE"/>
              <w:bottom w:val="single" w:sz="4" w:space="0" w:color="BDD7EE"/>
              <w:right w:val="single" w:sz="4" w:space="0" w:color="BDD7EE"/>
            </w:tcBorders>
          </w:tcPr>
          <w:p w14:paraId="399F1F6D"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Jai Kumar, Broadcom Inc Mickey Spiegel, Barefoot Inc.</w:t>
            </w:r>
          </w:p>
        </w:tc>
        <w:tc>
          <w:tcPr>
            <w:tcW w:w="1502" w:type="dxa"/>
            <w:tcBorders>
              <w:top w:val="single" w:sz="4" w:space="0" w:color="BDD7EE"/>
              <w:left w:val="single" w:sz="4" w:space="0" w:color="BDD7EE"/>
              <w:bottom w:val="single" w:sz="4" w:space="0" w:color="BDD7EE"/>
              <w:right w:val="single" w:sz="4" w:space="0" w:color="BDD7EE"/>
            </w:tcBorders>
          </w:tcPr>
          <w:p w14:paraId="28857031"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29 Jan 2019</w:t>
            </w:r>
          </w:p>
        </w:tc>
      </w:tr>
      <w:tr w:rsidR="00CB49BF" w14:paraId="5597B08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167AE17" w14:textId="0F9BE7BB" w:rsidR="00CB49BF" w:rsidRDefault="006D1248" w:rsidP="00CB49BF">
            <w:ins w:id="182" w:author="Jai Kumar" w:date="2020-05-06T12:32:00Z">
              <w:r>
                <w:t>10</w:t>
              </w:r>
            </w:ins>
          </w:p>
        </w:tc>
        <w:tc>
          <w:tcPr>
            <w:tcW w:w="4452" w:type="dxa"/>
            <w:tcBorders>
              <w:top w:val="single" w:sz="4" w:space="0" w:color="BDD7EE"/>
              <w:left w:val="single" w:sz="4" w:space="0" w:color="BDD7EE"/>
              <w:bottom w:val="single" w:sz="4" w:space="0" w:color="BDD7EE"/>
              <w:right w:val="single" w:sz="4" w:space="0" w:color="BDD7EE"/>
            </w:tcBorders>
          </w:tcPr>
          <w:p w14:paraId="118E91B5" w14:textId="2478A11D" w:rsidR="00CB49BF" w:rsidRDefault="006D1248" w:rsidP="00CB49BF">
            <w:pPr>
              <w:cnfStyle w:val="000000000000" w:firstRow="0" w:lastRow="0" w:firstColumn="0" w:lastColumn="0" w:oddVBand="0" w:evenVBand="0" w:oddHBand="0" w:evenHBand="0" w:firstRowFirstColumn="0" w:firstRowLastColumn="0" w:lastRowFirstColumn="0" w:lastRowLastColumn="0"/>
            </w:pPr>
            <w:ins w:id="183" w:author="Jai Kumar" w:date="2020-05-06T12:32:00Z">
              <w:r>
                <w:t>Added enterprise id and transport type mirror</w:t>
              </w:r>
            </w:ins>
          </w:p>
        </w:tc>
        <w:tc>
          <w:tcPr>
            <w:tcW w:w="2388" w:type="dxa"/>
            <w:tcBorders>
              <w:top w:val="single" w:sz="4" w:space="0" w:color="BDD7EE"/>
              <w:left w:val="single" w:sz="4" w:space="0" w:color="BDD7EE"/>
              <w:bottom w:val="single" w:sz="4" w:space="0" w:color="BDD7EE"/>
              <w:right w:val="single" w:sz="4" w:space="0" w:color="BDD7EE"/>
            </w:tcBorders>
          </w:tcPr>
          <w:p w14:paraId="25788F11" w14:textId="25F70B00" w:rsidR="00CB49BF" w:rsidRDefault="006D1248" w:rsidP="00CB49BF">
            <w:pPr>
              <w:cnfStyle w:val="000000000000" w:firstRow="0" w:lastRow="0" w:firstColumn="0" w:lastColumn="0" w:oddVBand="0" w:evenVBand="0" w:oddHBand="0" w:evenHBand="0" w:firstRowFirstColumn="0" w:firstRowLastColumn="0" w:lastRowFirstColumn="0" w:lastRowLastColumn="0"/>
            </w:pPr>
            <w:ins w:id="184" w:author="Jai Kumar" w:date="2020-05-06T12:33:00Z">
              <w:r>
                <w:t>Jai  Kumar, Broadcom Inc</w:t>
              </w:r>
            </w:ins>
          </w:p>
        </w:tc>
        <w:tc>
          <w:tcPr>
            <w:tcW w:w="1502" w:type="dxa"/>
            <w:tcBorders>
              <w:top w:val="single" w:sz="4" w:space="0" w:color="BDD7EE"/>
              <w:left w:val="single" w:sz="4" w:space="0" w:color="BDD7EE"/>
              <w:bottom w:val="single" w:sz="4" w:space="0" w:color="BDD7EE"/>
              <w:right w:val="single" w:sz="4" w:space="0" w:color="BDD7EE"/>
            </w:tcBorders>
          </w:tcPr>
          <w:p w14:paraId="1D154F80" w14:textId="6F6F478E" w:rsidR="00CB49BF" w:rsidRDefault="006D1248" w:rsidP="00CB49BF">
            <w:pPr>
              <w:cnfStyle w:val="000000000000" w:firstRow="0" w:lastRow="0" w:firstColumn="0" w:lastColumn="0" w:oddVBand="0" w:evenVBand="0" w:oddHBand="0" w:evenHBand="0" w:firstRowFirstColumn="0" w:firstRowLastColumn="0" w:lastRowFirstColumn="0" w:lastRowLastColumn="0"/>
            </w:pPr>
            <w:ins w:id="185" w:author="Jai Kumar" w:date="2020-05-06T12:33:00Z">
              <w:r>
                <w:t>05/06/2020</w:t>
              </w:r>
            </w:ins>
          </w:p>
        </w:tc>
      </w:tr>
      <w:tr w:rsidR="00CB49BF" w14:paraId="3B04B186"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75CDCE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00934EEE"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E47BF1A"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17B1C98"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14:paraId="3E1B29A6" w14:textId="77777777" w:rsidR="002B0093" w:rsidRDefault="002B0093"/>
    <w:p w14:paraId="33199DDF" w14:textId="77777777" w:rsidR="002B0093" w:rsidRDefault="009D2773">
      <w:r>
        <w:br w:type="page"/>
      </w:r>
    </w:p>
    <w:p w14:paraId="78CA424F"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025EC9CA" w14:textId="77777777" w:rsidR="002B0093" w:rsidRDefault="009D2773">
      <w:r>
        <w:lastRenderedPageBreak/>
        <w:t>License</w:t>
      </w:r>
    </w:p>
    <w:p w14:paraId="096FEBE1" w14:textId="77777777"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14:paraId="25B8D1A3" w14:textId="77777777" w:rsidR="002B0093" w:rsidRDefault="002B0093">
      <w:pPr>
        <w:spacing w:after="0"/>
      </w:pPr>
    </w:p>
    <w:p w14:paraId="3E4F1BD8" w14:textId="77777777"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14:paraId="7BEBFC8D" w14:textId="77777777"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14:paraId="2744B5E5" w14:textId="77777777" w:rsidR="002B0093" w:rsidRDefault="002B0093">
      <w:pPr>
        <w:spacing w:after="0"/>
      </w:pPr>
    </w:p>
    <w:p w14:paraId="1202D1A9" w14:textId="77777777"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14:paraId="1131EE1B" w14:textId="77777777" w:rsidR="002B0093" w:rsidRDefault="002B0093">
      <w:pPr>
        <w:spacing w:after="0"/>
      </w:pPr>
    </w:p>
    <w:p w14:paraId="43882DA4" w14:textId="77777777"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14:paraId="5A4BD062" w14:textId="77777777"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14:paraId="29861758" w14:textId="77777777" w:rsidR="002B0093" w:rsidRDefault="002B0093">
      <w:pPr>
        <w:jc w:val="center"/>
      </w:pPr>
    </w:p>
    <w:p w14:paraId="183A5959" w14:textId="77777777" w:rsidR="002B0093" w:rsidRDefault="002B0093">
      <w:pPr>
        <w:jc w:val="center"/>
      </w:pPr>
    </w:p>
    <w:p w14:paraId="11825EA9" w14:textId="77777777" w:rsidR="002B0093" w:rsidRDefault="002B0093">
      <w:pPr>
        <w:jc w:val="center"/>
      </w:pPr>
    </w:p>
    <w:p w14:paraId="51763D21" w14:textId="77777777" w:rsidR="002B0093" w:rsidRDefault="002B0093">
      <w:pPr>
        <w:jc w:val="center"/>
      </w:pPr>
    </w:p>
    <w:p w14:paraId="4013FC9F" w14:textId="77777777" w:rsidR="002B0093" w:rsidRDefault="002B0093">
      <w:pPr>
        <w:jc w:val="center"/>
      </w:pPr>
    </w:p>
    <w:p w14:paraId="59CF2D3C" w14:textId="77777777" w:rsidR="002B0093" w:rsidRDefault="002B0093">
      <w:pPr>
        <w:jc w:val="center"/>
      </w:pPr>
    </w:p>
    <w:p w14:paraId="7C074FF4" w14:textId="77777777" w:rsidR="002B0093" w:rsidRDefault="002B0093">
      <w:pPr>
        <w:jc w:val="center"/>
      </w:pPr>
    </w:p>
    <w:p w14:paraId="3F9338D4" w14:textId="77777777" w:rsidR="002B0093" w:rsidRDefault="002B0093">
      <w:pPr>
        <w:keepNext/>
        <w:keepLines/>
        <w:spacing w:before="240" w:after="0"/>
        <w:ind w:left="432" w:hanging="432"/>
      </w:pPr>
    </w:p>
    <w:p w14:paraId="0DF7FA28" w14:textId="77777777" w:rsidR="002B0093" w:rsidRDefault="009D2773">
      <w:r>
        <w:br w:type="page"/>
      </w:r>
    </w:p>
    <w:p w14:paraId="7D447B89"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47444103" w14:textId="77777777" w:rsidR="002B0093" w:rsidRDefault="009D2773">
      <w:pPr>
        <w:pStyle w:val="Heading1"/>
        <w:numPr>
          <w:ilvl w:val="0"/>
          <w:numId w:val="3"/>
        </w:numPr>
        <w:ind w:hanging="432"/>
      </w:pPr>
      <w:bookmarkStart w:id="186" w:name="_30j0zll" w:colFirst="0" w:colLast="0"/>
      <w:bookmarkStart w:id="187" w:name="_Toc39660738"/>
      <w:bookmarkEnd w:id="186"/>
      <w:r>
        <w:lastRenderedPageBreak/>
        <w:t>Overview</w:t>
      </w:r>
      <w:bookmarkEnd w:id="187"/>
    </w:p>
    <w:p w14:paraId="207EEEE0" w14:textId="77777777" w:rsidR="00975987" w:rsidRDefault="00975987" w:rsidP="00975987">
      <w:r>
        <w:t>This spec enhances the existing TAM (Telemetry and Monitoring) spec to address overall telemetry, events, and reporting use cases.</w:t>
      </w:r>
    </w:p>
    <w:p w14:paraId="409ED899" w14:textId="77777777"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14:paraId="28E83B87" w14:textId="77777777" w:rsidR="006564C0" w:rsidRDefault="006564C0" w:rsidP="006564C0">
      <w:pPr>
        <w:pStyle w:val="NormalWeb"/>
        <w:keepNext/>
      </w:pPr>
      <w:commentRangeStart w:id="188"/>
      <w:r w:rsidRPr="006564C0">
        <w:rPr>
          <w:noProof/>
        </w:rPr>
        <w:drawing>
          <wp:inline distT="0" distB="0" distL="0" distR="0" wp14:anchorId="7CB41813" wp14:editId="240C8292">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commentRangeEnd w:id="188"/>
      <w:r w:rsidR="00454C80">
        <w:rPr>
          <w:rStyle w:val="CommentReference"/>
          <w:rFonts w:ascii="Calibri" w:eastAsia="Calibri" w:hAnsi="Calibri" w:cs="Calibri"/>
          <w:color w:val="000000"/>
          <w:lang w:val="en-IN" w:eastAsia="en-IN" w:bidi="te-IN"/>
        </w:rPr>
        <w:commentReference w:id="188"/>
      </w:r>
    </w:p>
    <w:p w14:paraId="70406AA1" w14:textId="77777777"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14:paraId="7247925A" w14:textId="77777777" w:rsidR="002B0093" w:rsidRDefault="009D2773">
      <w:pPr>
        <w:pStyle w:val="Heading1"/>
        <w:numPr>
          <w:ilvl w:val="0"/>
          <w:numId w:val="3"/>
        </w:numPr>
        <w:ind w:hanging="432"/>
      </w:pPr>
      <w:bookmarkStart w:id="189" w:name="_1fob9te" w:colFirst="0" w:colLast="0"/>
      <w:bookmarkStart w:id="190" w:name="_Toc39660739"/>
      <w:bookmarkEnd w:id="189"/>
      <w:r>
        <w:t>Proposal</w:t>
      </w:r>
      <w:bookmarkEnd w:id="190"/>
    </w:p>
    <w:p w14:paraId="3EC68E3E" w14:textId="77777777" w:rsidR="00975987" w:rsidRDefault="00975987" w:rsidP="00975987">
      <w:r>
        <w:t>Proposed enhancement to Telemetry and Monitoring (TAM) is a hierarchical API model designed with following goals</w:t>
      </w:r>
      <w:r w:rsidR="00F06F1B">
        <w:t>:</w:t>
      </w:r>
    </w:p>
    <w:p w14:paraId="624BAAA0" w14:textId="77777777" w:rsidR="00975987" w:rsidRDefault="00975987" w:rsidP="00F06F1B">
      <w:pPr>
        <w:pStyle w:val="ListParagraph"/>
        <w:numPr>
          <w:ilvl w:val="0"/>
          <w:numId w:val="9"/>
        </w:numPr>
        <w:spacing w:after="0"/>
      </w:pPr>
      <w:r>
        <w:t>Express top level Telemetry and Monitoring domain</w:t>
      </w:r>
    </w:p>
    <w:p w14:paraId="0BDDAE9E" w14:textId="77777777" w:rsidR="00975987" w:rsidRDefault="00975987" w:rsidP="00F06F1B">
      <w:pPr>
        <w:pStyle w:val="ListParagraph"/>
        <w:numPr>
          <w:ilvl w:val="0"/>
          <w:numId w:val="9"/>
        </w:numPr>
        <w:spacing w:after="0"/>
      </w:pPr>
      <w:r>
        <w:t>Remain backward compatible for application with minimal or no change in the application code</w:t>
      </w:r>
    </w:p>
    <w:p w14:paraId="5280ABDA" w14:textId="77777777" w:rsidR="00975987" w:rsidRDefault="00975987" w:rsidP="00F06F1B">
      <w:pPr>
        <w:pStyle w:val="ListParagraph"/>
        <w:numPr>
          <w:ilvl w:val="0"/>
          <w:numId w:val="9"/>
        </w:numPr>
        <w:spacing w:after="0"/>
      </w:pPr>
      <w:r>
        <w:t>Provide extensibility for new functions/capability in each domain/sub domain and always remain backward compatible</w:t>
      </w:r>
    </w:p>
    <w:p w14:paraId="2D4DBCD6" w14:textId="77777777" w:rsidR="00975987" w:rsidRDefault="00975987" w:rsidP="00F06F1B">
      <w:pPr>
        <w:pStyle w:val="ListParagraph"/>
        <w:numPr>
          <w:ilvl w:val="0"/>
          <w:numId w:val="9"/>
        </w:numPr>
        <w:spacing w:after="0"/>
      </w:pPr>
      <w:r>
        <w:t>Remove any hardcoded assumptions about domain or domain’s capabilities</w:t>
      </w:r>
    </w:p>
    <w:p w14:paraId="1A523423" w14:textId="77777777"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14:paraId="5EA6E6C0" w14:textId="77777777" w:rsidR="00975987" w:rsidRDefault="00975987" w:rsidP="00F06F1B">
      <w:pPr>
        <w:pStyle w:val="ListParagraph"/>
        <w:numPr>
          <w:ilvl w:val="0"/>
          <w:numId w:val="9"/>
        </w:numPr>
        <w:spacing w:after="0"/>
      </w:pPr>
      <w:r>
        <w:t>Provide full abstraction for operators to dynamically learn domains capabilities</w:t>
      </w:r>
    </w:p>
    <w:p w14:paraId="43EF2AE4" w14:textId="77777777" w:rsidR="00975987" w:rsidRDefault="00975987" w:rsidP="00F06F1B">
      <w:pPr>
        <w:pStyle w:val="ListParagraph"/>
        <w:numPr>
          <w:ilvl w:val="0"/>
          <w:numId w:val="9"/>
        </w:numPr>
        <w:spacing w:after="0"/>
      </w:pPr>
      <w:r>
        <w:t>Provide flexibility to add new APIs for a given domain/sub domain</w:t>
      </w:r>
    </w:p>
    <w:p w14:paraId="494D502F" w14:textId="77777777" w:rsidR="00975987" w:rsidRDefault="00975987" w:rsidP="00F06F1B">
      <w:pPr>
        <w:pStyle w:val="ListParagraph"/>
        <w:numPr>
          <w:ilvl w:val="0"/>
          <w:numId w:val="9"/>
        </w:numPr>
        <w:spacing w:after="0"/>
      </w:pPr>
      <w:r>
        <w:t>Support local mathematical functions for hierarchical analysis</w:t>
      </w:r>
    </w:p>
    <w:p w14:paraId="3609EF5F" w14:textId="77777777" w:rsidR="00975987" w:rsidRDefault="00975987" w:rsidP="00975987"/>
    <w:p w14:paraId="3630D040" w14:textId="77777777"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14:paraId="09B1FEB2" w14:textId="77777777" w:rsidR="002B0093" w:rsidRDefault="009E442D">
      <w:pPr>
        <w:pStyle w:val="Heading2"/>
        <w:numPr>
          <w:ilvl w:val="1"/>
          <w:numId w:val="3"/>
        </w:numPr>
        <w:ind w:hanging="576"/>
      </w:pPr>
      <w:bookmarkStart w:id="191" w:name="_3znysh7" w:colFirst="0" w:colLast="0"/>
      <w:bookmarkStart w:id="192" w:name="_2et92p0" w:colFirst="0" w:colLast="0"/>
      <w:bookmarkStart w:id="193" w:name="_tyjcwt" w:colFirst="0" w:colLast="0"/>
      <w:bookmarkStart w:id="194" w:name="_Toc39660740"/>
      <w:bookmarkEnd w:id="191"/>
      <w:bookmarkEnd w:id="192"/>
      <w:bookmarkEnd w:id="193"/>
      <w:r>
        <w:lastRenderedPageBreak/>
        <w:t xml:space="preserve">TAM </w:t>
      </w:r>
      <w:r w:rsidR="00975987">
        <w:t>API abstraction</w:t>
      </w:r>
      <w:bookmarkEnd w:id="194"/>
      <w:r w:rsidR="009D2773">
        <w:t xml:space="preserve"> </w:t>
      </w:r>
    </w:p>
    <w:p w14:paraId="0C84A52B" w14:textId="77777777"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14:paraId="57C1266E" w14:textId="77777777" w:rsidR="006F0E10" w:rsidRDefault="006F0E10" w:rsidP="009E442D">
      <w:pPr>
        <w:pStyle w:val="ListParagraph"/>
        <w:ind w:left="0"/>
      </w:pPr>
    </w:p>
    <w:p w14:paraId="27EC3290" w14:textId="77777777"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14:paraId="2B5C87AB" w14:textId="77777777" w:rsidR="006F0E10" w:rsidRDefault="006F0E10" w:rsidP="009E442D">
      <w:pPr>
        <w:pStyle w:val="ListParagraph"/>
        <w:ind w:left="0"/>
      </w:pPr>
    </w:p>
    <w:p w14:paraId="17CD7E4B" w14:textId="77777777"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14:paraId="4172CE8D" w14:textId="77777777" w:rsidR="006F0E10" w:rsidRDefault="006F0E10" w:rsidP="009E442D">
      <w:pPr>
        <w:pStyle w:val="ListParagraph"/>
        <w:ind w:left="0"/>
      </w:pPr>
    </w:p>
    <w:p w14:paraId="6C6ABFC0" w14:textId="77777777"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14:paraId="564B225C" w14:textId="77777777" w:rsidR="0066328D" w:rsidRDefault="0066328D" w:rsidP="009E442D">
      <w:pPr>
        <w:pStyle w:val="ListParagraph"/>
        <w:ind w:left="0"/>
      </w:pPr>
    </w:p>
    <w:p w14:paraId="1B71F5C5" w14:textId="77777777" w:rsidR="00975987" w:rsidRPr="003B149C" w:rsidRDefault="00975987" w:rsidP="009E442D">
      <w:pPr>
        <w:pStyle w:val="ListParagraph"/>
        <w:ind w:left="0"/>
      </w:pPr>
      <w:r w:rsidRPr="003B149C">
        <w:t>Control Flow for a controller or collector subsystem looks like this.</w:t>
      </w:r>
    </w:p>
    <w:p w14:paraId="7DEE51F1" w14:textId="77777777" w:rsidR="00975987" w:rsidRPr="00975987" w:rsidRDefault="00975987" w:rsidP="00975987">
      <w:pPr>
        <w:pStyle w:val="ListParagraph"/>
        <w:ind w:left="432"/>
        <w:rPr>
          <w:b/>
          <w:sz w:val="28"/>
          <w:szCs w:val="28"/>
          <w:u w:val="single"/>
        </w:rPr>
      </w:pPr>
    </w:p>
    <w:p w14:paraId="3ACA806A"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0EF9E3A6" wp14:editId="239F0B28">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FB8B1" w14:textId="77777777" w:rsidR="00CA6E51" w:rsidRDefault="00CA6E51"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F9E3A6"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" fillcolor="#5b9bd5 [3204]" strokecolor="#1f4d78 [1604]" strokeweight="1pt">
                <v:stroke joinstyle="miter"/>
                <v:textbox>
                  <w:txbxContent>
                    <w:p w14:paraId="4D8FB8B1" w14:textId="77777777" w:rsidR="00CA6E51" w:rsidRDefault="00CA6E51" w:rsidP="00975987">
                      <w:pPr>
                        <w:jc w:val="center"/>
                      </w:pPr>
                      <w:r>
                        <w:t xml:space="preserve">Invoke Capability API </w:t>
                      </w:r>
                    </w:p>
                  </w:txbxContent>
                </v:textbox>
                <w10:wrap type="through"/>
              </v:roundrect>
            </w:pict>
          </mc:Fallback>
        </mc:AlternateContent>
      </w:r>
    </w:p>
    <w:p w14:paraId="05AD31B6" w14:textId="77777777" w:rsidR="00975987" w:rsidRPr="00975987" w:rsidRDefault="00975987" w:rsidP="00975987">
      <w:pPr>
        <w:pStyle w:val="ListParagraph"/>
        <w:ind w:left="432"/>
        <w:rPr>
          <w:b/>
          <w:sz w:val="28"/>
          <w:szCs w:val="28"/>
          <w:u w:val="single"/>
        </w:rPr>
      </w:pPr>
    </w:p>
    <w:p w14:paraId="6058C65E"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77BCBAF" wp14:editId="5341BD5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" strokecolor="#5b9bd5 [3204]" strokeweight=".5pt">
                <v:stroke endarrow="block" joinstyle="miter"/>
              </v:shape>
            </w:pict>
          </mc:Fallback>
        </mc:AlternateContent>
      </w:r>
    </w:p>
    <w:p w14:paraId="48BEE747" w14:textId="77777777" w:rsidR="00975987" w:rsidRPr="00975987" w:rsidRDefault="00975987" w:rsidP="00975987">
      <w:pPr>
        <w:pStyle w:val="ListParagraph"/>
        <w:ind w:left="432"/>
        <w:rPr>
          <w:b/>
          <w:sz w:val="28"/>
          <w:szCs w:val="28"/>
          <w:u w:val="single"/>
        </w:rPr>
      </w:pPr>
    </w:p>
    <w:p w14:paraId="5EBB748B"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1C0A4286" wp14:editId="50A6C8D3">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88B525" w14:textId="77777777" w:rsidR="00CA6E51" w:rsidRDefault="00CA6E51"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0A4286"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" fillcolor="#5b9bd5 [3204]" strokecolor="#1f4d78 [1604]" strokeweight="1pt">
                <v:stroke joinstyle="miter"/>
                <v:textbox>
                  <w:txbxContent>
                    <w:p w14:paraId="1B88B525" w14:textId="77777777" w:rsidR="00CA6E51" w:rsidRDefault="00CA6E51" w:rsidP="00975987">
                      <w:pPr>
                        <w:jc w:val="center"/>
                      </w:pPr>
                      <w:r>
                        <w:t>Gather Data Obj/Attr</w:t>
                      </w:r>
                    </w:p>
                  </w:txbxContent>
                </v:textbox>
                <w10:wrap type="through"/>
              </v:roundrect>
            </w:pict>
          </mc:Fallback>
        </mc:AlternateContent>
      </w:r>
    </w:p>
    <w:p w14:paraId="5872EBF6" w14:textId="77777777" w:rsidR="00975987" w:rsidRPr="00975987" w:rsidRDefault="00975987" w:rsidP="00975987">
      <w:pPr>
        <w:pStyle w:val="ListParagraph"/>
        <w:ind w:left="432"/>
        <w:rPr>
          <w:b/>
          <w:sz w:val="28"/>
          <w:szCs w:val="28"/>
          <w:u w:val="single"/>
        </w:rPr>
      </w:pPr>
    </w:p>
    <w:p w14:paraId="4BD312AF"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29731EB2" wp14:editId="406D568D">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" strokecolor="#5b9bd5 [3204]" strokeweight=".5pt">
                <v:stroke endarrow="block" joinstyle="miter"/>
              </v:shape>
            </w:pict>
          </mc:Fallback>
        </mc:AlternateContent>
      </w:r>
    </w:p>
    <w:p w14:paraId="7B80A700" w14:textId="77777777" w:rsidR="00975987" w:rsidRPr="00975987" w:rsidRDefault="00975987" w:rsidP="00975987">
      <w:pPr>
        <w:pStyle w:val="ListParagraph"/>
        <w:ind w:left="432"/>
        <w:rPr>
          <w:b/>
          <w:sz w:val="28"/>
          <w:szCs w:val="28"/>
          <w:u w:val="single"/>
        </w:rPr>
      </w:pPr>
    </w:p>
    <w:p w14:paraId="1193ACA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3D9E286E" wp14:editId="7781C931">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D7C74" w14:textId="77777777" w:rsidR="00CA6E51" w:rsidRDefault="00CA6E51"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9E286E"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" fillcolor="#5b9bd5 [3204]" strokecolor="#1f4d78 [1604]" strokeweight="1pt">
                <v:stroke joinstyle="miter"/>
                <v:textbox>
                  <w:txbxContent>
                    <w:p w14:paraId="411D7C74" w14:textId="77777777" w:rsidR="00CA6E51" w:rsidRDefault="00CA6E51" w:rsidP="00975987">
                      <w:pPr>
                        <w:jc w:val="center"/>
                      </w:pPr>
                      <w:r>
                        <w:t>Create DB Index</w:t>
                      </w:r>
                    </w:p>
                  </w:txbxContent>
                </v:textbox>
                <w10:wrap type="through"/>
              </v:roundrect>
            </w:pict>
          </mc:Fallback>
        </mc:AlternateContent>
      </w:r>
    </w:p>
    <w:p w14:paraId="69525941" w14:textId="77777777" w:rsidR="00975987" w:rsidRPr="00975987" w:rsidRDefault="00975987" w:rsidP="00975987">
      <w:pPr>
        <w:pStyle w:val="ListParagraph"/>
        <w:ind w:left="432"/>
        <w:rPr>
          <w:b/>
          <w:sz w:val="28"/>
          <w:szCs w:val="28"/>
          <w:u w:val="single"/>
        </w:rPr>
      </w:pPr>
    </w:p>
    <w:p w14:paraId="1736F85E" w14:textId="77777777"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14:anchorId="491056B5" wp14:editId="12DB4BFA">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01FE70B8" wp14:editId="1936ED7B">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" strokecolor="#5b9bd5 [3204]" strokeweight=".5pt">
                <v:stroke endarrow="block" joinstyle="miter"/>
              </v:shape>
            </w:pict>
          </mc:Fallback>
        </mc:AlternateContent>
      </w:r>
    </w:p>
    <w:p w14:paraId="32E2FB40" w14:textId="77777777" w:rsidR="00975987" w:rsidRPr="00975987" w:rsidRDefault="001E3DCA" w:rsidP="00975987">
      <w:pPr>
        <w:pStyle w:val="ListParagraph"/>
        <w:ind w:left="432"/>
        <w:rPr>
          <w:b/>
          <w:sz w:val="28"/>
          <w:szCs w:val="28"/>
          <w:u w:val="single"/>
        </w:rPr>
      </w:pPr>
      <w:r>
        <w:rPr>
          <w:b/>
          <w:noProof/>
          <w:sz w:val="28"/>
          <w:szCs w:val="28"/>
          <w:u w:val="single"/>
          <w:lang w:val="en-US" w:eastAsia="en-US" w:bidi="ar-SA"/>
        </w:rPr>
        <mc:AlternateContent>
          <mc:Choice Requires="wps">
            <w:drawing>
              <wp:anchor distT="0" distB="0" distL="114300" distR="114300" simplePos="0" relativeHeight="251675648" behindDoc="0" locked="0" layoutInCell="1" allowOverlap="1" wp14:anchorId="6B4148B9" wp14:editId="428FC529">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57831DCF" w14:textId="77777777" w:rsidR="00CA6E51" w:rsidRPr="001E3DCA" w:rsidRDefault="00CA6E51"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148B9" id="_x0000_t202" coordsize="21600,21600" o:spt="202" path="m,l,21600r21600,l216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" fillcolor="white [3201]" strokeweight=".5pt">
                <v:textbox>
                  <w:txbxContent>
                    <w:p w14:paraId="57831DCF" w14:textId="77777777" w:rsidR="00CA6E51" w:rsidRPr="001E3DCA" w:rsidRDefault="00CA6E51"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lang w:val="en-US" w:eastAsia="en-US" w:bidi="ar-SA"/>
        </w:rPr>
        <mc:AlternateContent>
          <mc:Choice Requires="wps">
            <w:drawing>
              <wp:anchor distT="0" distB="0" distL="114300" distR="114300" simplePos="0" relativeHeight="251673600" behindDoc="0" locked="0" layoutInCell="1" allowOverlap="1" wp14:anchorId="208B9BB9" wp14:editId="26E1DC47">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2198A323" w14:textId="77777777" w:rsidR="00CA6E51" w:rsidRPr="001E3DCA" w:rsidRDefault="00CA6E51"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9BB9"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" fillcolor="white [3201]" strokeweight=".5pt">
                <v:textbox>
                  <w:txbxContent>
                    <w:p w14:paraId="2198A323" w14:textId="77777777" w:rsidR="00CA6E51" w:rsidRPr="001E3DCA" w:rsidRDefault="00CA6E51" w:rsidP="001E3DCA">
                      <w:pPr>
                        <w:jc w:val="center"/>
                        <w:rPr>
                          <w:sz w:val="16"/>
                          <w:szCs w:val="16"/>
                          <w:lang w:val="en-US"/>
                        </w:rPr>
                      </w:pPr>
                      <w:r>
                        <w:rPr>
                          <w:sz w:val="16"/>
                          <w:szCs w:val="16"/>
                          <w:lang w:val="en-US"/>
                        </w:rPr>
                        <w:t>Subscribe</w:t>
                      </w:r>
                    </w:p>
                  </w:txbxContent>
                </v:textbox>
              </v:shape>
            </w:pict>
          </mc:Fallback>
        </mc:AlternateContent>
      </w:r>
    </w:p>
    <w:p w14:paraId="48CD9C9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41CC61FD" wp14:editId="58D80AB7">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44463" w14:textId="77777777" w:rsidR="00CA6E51" w:rsidRDefault="00CA6E51" w:rsidP="00975987">
                            <w:pPr>
                              <w:jc w:val="center"/>
                            </w:pPr>
                            <w:r>
                              <w:t>Start Collecting Data</w:t>
                            </w:r>
                          </w:p>
                          <w:p w14:paraId="581054D1" w14:textId="77777777" w:rsidR="00CA6E51" w:rsidRDefault="00CA6E51"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CC61FD"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" fillcolor="#5b9bd5 [3204]" strokecolor="#1f4d78 [1604]" strokeweight="1pt">
                <v:stroke joinstyle="miter"/>
                <v:textbox>
                  <w:txbxContent>
                    <w:p w14:paraId="49944463" w14:textId="77777777" w:rsidR="00CA6E51" w:rsidRDefault="00CA6E51" w:rsidP="00975987">
                      <w:pPr>
                        <w:jc w:val="center"/>
                      </w:pPr>
                      <w:r>
                        <w:t>Start Collecting Data</w:t>
                      </w:r>
                    </w:p>
                    <w:p w14:paraId="581054D1" w14:textId="77777777" w:rsidR="00CA6E51" w:rsidRDefault="00CA6E51" w:rsidP="00975987">
                      <w:pPr>
                        <w:jc w:val="center"/>
                      </w:pPr>
                    </w:p>
                  </w:txbxContent>
                </v:textbox>
                <w10:wrap type="through"/>
              </v:roundrect>
            </w:pict>
          </mc:Fallback>
        </mc:AlternateContent>
      </w:r>
    </w:p>
    <w:p w14:paraId="12FC4A1C" w14:textId="77777777" w:rsidR="00975987" w:rsidRPr="00975987" w:rsidRDefault="00975987" w:rsidP="00975987">
      <w:pPr>
        <w:pStyle w:val="ListParagraph"/>
        <w:ind w:left="432"/>
        <w:rPr>
          <w:b/>
          <w:sz w:val="28"/>
          <w:szCs w:val="28"/>
          <w:u w:val="single"/>
        </w:rPr>
      </w:pPr>
    </w:p>
    <w:p w14:paraId="73B3C912" w14:textId="77777777" w:rsidR="00975987" w:rsidRPr="00975987" w:rsidRDefault="00975987" w:rsidP="00975987">
      <w:pPr>
        <w:pStyle w:val="ListParagraph"/>
        <w:ind w:left="432"/>
        <w:rPr>
          <w:b/>
          <w:sz w:val="28"/>
          <w:szCs w:val="28"/>
          <w:u w:val="single"/>
        </w:rPr>
      </w:pPr>
    </w:p>
    <w:p w14:paraId="53359A85" w14:textId="77777777" w:rsidR="002B0093" w:rsidRDefault="009D2773">
      <w:r>
        <w:t xml:space="preserve">   </w:t>
      </w:r>
    </w:p>
    <w:p w14:paraId="4A75B835" w14:textId="77777777" w:rsidR="009E442D" w:rsidRDefault="009E442D"/>
    <w:p w14:paraId="2128A591" w14:textId="77777777" w:rsidR="009E442D" w:rsidRDefault="009E442D">
      <w:pPr>
        <w:rPr>
          <w:color w:val="2E75B5"/>
          <w:sz w:val="26"/>
          <w:szCs w:val="26"/>
        </w:rPr>
      </w:pPr>
      <w:r>
        <w:br w:type="page"/>
      </w:r>
    </w:p>
    <w:p w14:paraId="2F647D20" w14:textId="77777777" w:rsidR="009E442D" w:rsidRDefault="009E442D" w:rsidP="009E442D">
      <w:pPr>
        <w:pStyle w:val="Heading2"/>
        <w:numPr>
          <w:ilvl w:val="2"/>
          <w:numId w:val="3"/>
        </w:numPr>
        <w:ind w:left="0"/>
      </w:pPr>
      <w:bookmarkStart w:id="195" w:name="_Toc39660741"/>
      <w:r>
        <w:lastRenderedPageBreak/>
        <w:t>Data Push model</w:t>
      </w:r>
      <w:bookmarkEnd w:id="195"/>
    </w:p>
    <w:p w14:paraId="3D20F91C" w14:textId="77777777" w:rsidR="009E442D" w:rsidRDefault="009E442D" w:rsidP="009E442D">
      <w:r>
        <w:t>Here is an abstract diagram of PUSH model of the API and switch function</w:t>
      </w:r>
    </w:p>
    <w:p w14:paraId="350181C3" w14:textId="77777777" w:rsidR="009E442D" w:rsidRDefault="009E442D" w:rsidP="009E442D"/>
    <w:p w14:paraId="15DBE079" w14:textId="77777777" w:rsidR="006564C0" w:rsidRDefault="009E442D" w:rsidP="006564C0">
      <w:pPr>
        <w:keepNext/>
      </w:pPr>
      <w:r w:rsidRPr="001165A5">
        <w:rPr>
          <w:noProof/>
          <w:lang w:val="en-US" w:eastAsia="en-US" w:bidi="ar-SA"/>
        </w:rPr>
        <w:drawing>
          <wp:inline distT="0" distB="0" distL="0" distR="0" wp14:anchorId="731FE638" wp14:editId="29CFE715">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265" cy="2838777"/>
                    </a:xfrm>
                    <a:prstGeom prst="rect">
                      <a:avLst/>
                    </a:prstGeom>
                    <a:ln>
                      <a:solidFill>
                        <a:schemeClr val="tx1"/>
                      </a:solidFill>
                    </a:ln>
                  </pic:spPr>
                </pic:pic>
              </a:graphicData>
            </a:graphic>
          </wp:inline>
        </w:drawing>
      </w:r>
    </w:p>
    <w:p w14:paraId="2F3F3223"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14:paraId="26733AB0" w14:textId="77777777" w:rsidR="009E442D" w:rsidRDefault="009E442D" w:rsidP="009E442D">
      <w:r>
        <w:t>Once data is subscribed, data plane can publish the data to external collector or to a local collector hosted within the NOS.</w:t>
      </w:r>
    </w:p>
    <w:p w14:paraId="2D9F40D7" w14:textId="77777777" w:rsidR="009E442D" w:rsidRDefault="009E442D" w:rsidP="009E442D">
      <w:r>
        <w:t>Additionally data plane can perform mathematical functions like histogram, mean, mode or summary to present a concise view of a data set.</w:t>
      </w:r>
    </w:p>
    <w:p w14:paraId="518735D8" w14:textId="77777777" w:rsidR="009E442D" w:rsidRDefault="009E442D" w:rsidP="009E442D">
      <w:r>
        <w:t>Data subscription is done at a fine granularity so as not to overwhelm the collector specially if it is a local function in NOS.</w:t>
      </w:r>
    </w:p>
    <w:p w14:paraId="4B299315" w14:textId="77777777" w:rsidR="009E442D" w:rsidRDefault="009E442D" w:rsidP="009E442D"/>
    <w:p w14:paraId="14FC70E3" w14:textId="77777777" w:rsidR="009E442D" w:rsidRDefault="009E442D" w:rsidP="009E442D">
      <w:pPr>
        <w:pStyle w:val="Heading2"/>
        <w:numPr>
          <w:ilvl w:val="2"/>
          <w:numId w:val="3"/>
        </w:numPr>
        <w:ind w:left="0"/>
      </w:pPr>
      <w:bookmarkStart w:id="196" w:name="_Toc39660742"/>
      <w:r>
        <w:t>Data Pull model</w:t>
      </w:r>
      <w:bookmarkEnd w:id="196"/>
    </w:p>
    <w:p w14:paraId="3383694A" w14:textId="77777777"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14:paraId="536B17E5" w14:textId="77777777"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14:paraId="4E808821" w14:textId="77777777" w:rsidR="00FE05B3" w:rsidRDefault="00FE05B3" w:rsidP="00FE05B3">
      <w:pPr>
        <w:pStyle w:val="ListParagraph"/>
        <w:numPr>
          <w:ilvl w:val="0"/>
          <w:numId w:val="11"/>
        </w:numPr>
      </w:pPr>
      <w:r>
        <w:t>There is an explosion of API for various data sources</w:t>
      </w:r>
    </w:p>
    <w:p w14:paraId="33F32EF5" w14:textId="77777777" w:rsidR="00FE05B3" w:rsidRDefault="00FE05B3" w:rsidP="00FE05B3">
      <w:pPr>
        <w:pStyle w:val="ListParagraph"/>
        <w:numPr>
          <w:ilvl w:val="0"/>
          <w:numId w:val="11"/>
        </w:numPr>
      </w:pPr>
      <w:r>
        <w:t xml:space="preserve">Data model is API specific </w:t>
      </w:r>
    </w:p>
    <w:p w14:paraId="135D4619" w14:textId="77777777" w:rsidR="00FE05B3" w:rsidRDefault="00FE05B3" w:rsidP="00FE05B3">
      <w:pPr>
        <w:pStyle w:val="ListParagraph"/>
        <w:numPr>
          <w:ilvl w:val="0"/>
          <w:numId w:val="11"/>
        </w:numPr>
      </w:pPr>
      <w:r>
        <w:t>NOS need to implement new API handler each time a new object is added</w:t>
      </w:r>
    </w:p>
    <w:p w14:paraId="7C56DF6E" w14:textId="77777777" w:rsidR="00FE05B3" w:rsidRDefault="00FE05B3" w:rsidP="00FE05B3">
      <w:pPr>
        <w:pStyle w:val="ListParagraph"/>
        <w:numPr>
          <w:ilvl w:val="0"/>
          <w:numId w:val="11"/>
        </w:numPr>
      </w:pPr>
      <w:r>
        <w:t>NOS need to implement a custom parser each time a new data object is added for format of an old data is changed</w:t>
      </w:r>
    </w:p>
    <w:p w14:paraId="2BC68190" w14:textId="77777777" w:rsidR="00FE05B3" w:rsidRDefault="00FE05B3" w:rsidP="00FE05B3">
      <w:r>
        <w:t>This document proposes to implementing a single API for getting any kind of data object. Given that there is a single API, NOS i</w:t>
      </w:r>
      <w:r w:rsidR="0026257A">
        <w:t>mplements the API handler only o</w:t>
      </w:r>
      <w:r>
        <w:t>nce.</w:t>
      </w:r>
    </w:p>
    <w:p w14:paraId="79653BDD" w14:textId="77777777" w:rsidR="00FE05B3" w:rsidRDefault="00FE05B3" w:rsidP="00FE05B3">
      <w:r>
        <w:t>Data model is not API specific but is generic schema for all data objects. This is done using Google Protocol Buffers, where data object can be seamlessly added as new data objects are exposed to NOS.</w:t>
      </w:r>
    </w:p>
    <w:p w14:paraId="3BB68339" w14:textId="77777777"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14:paraId="63D4F7F3" w14:textId="77777777" w:rsidR="00FE05B3" w:rsidRDefault="00FE05B3" w:rsidP="00FE05B3">
      <w:r>
        <w:t>API Goals</w:t>
      </w:r>
    </w:p>
    <w:p w14:paraId="7C3901BC" w14:textId="77777777" w:rsidR="00FE05B3" w:rsidRDefault="00FE05B3" w:rsidP="00FE05B3">
      <w:pPr>
        <w:pStyle w:val="ListParagraph"/>
        <w:numPr>
          <w:ilvl w:val="0"/>
          <w:numId w:val="11"/>
        </w:numPr>
      </w:pPr>
      <w:r>
        <w:t>Generalized API for all data types</w:t>
      </w:r>
    </w:p>
    <w:p w14:paraId="32048F0C" w14:textId="77777777" w:rsidR="00FE05B3" w:rsidRDefault="00FE05B3" w:rsidP="00FE05B3">
      <w:pPr>
        <w:pStyle w:val="ListParagraph"/>
        <w:numPr>
          <w:ilvl w:val="0"/>
          <w:numId w:val="11"/>
        </w:numPr>
      </w:pPr>
      <w:r>
        <w:t>Always backward compatible</w:t>
      </w:r>
    </w:p>
    <w:p w14:paraId="73F07BAC" w14:textId="77777777" w:rsidR="00FE05B3" w:rsidRDefault="00FE05B3" w:rsidP="00FE05B3">
      <w:pPr>
        <w:pStyle w:val="ListParagraph"/>
        <w:numPr>
          <w:ilvl w:val="0"/>
          <w:numId w:val="11"/>
        </w:numPr>
      </w:pPr>
      <w:r>
        <w:t>API must handle data as opaque object</w:t>
      </w:r>
    </w:p>
    <w:p w14:paraId="6BC57E27" w14:textId="77777777" w:rsidR="00FE05B3" w:rsidRDefault="00FE05B3" w:rsidP="00FE05B3">
      <w:pPr>
        <w:pStyle w:val="ListParagraph"/>
        <w:numPr>
          <w:ilvl w:val="0"/>
          <w:numId w:val="11"/>
        </w:numPr>
      </w:pPr>
      <w:r>
        <w:t xml:space="preserve">Single API handler in NOS </w:t>
      </w:r>
    </w:p>
    <w:p w14:paraId="12858400" w14:textId="77777777"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14:paraId="2725A1C8" w14:textId="77777777" w:rsidR="00FE05B3" w:rsidRDefault="00FE05B3" w:rsidP="00FE05B3">
      <w:r>
        <w:t>Data Model Goals</w:t>
      </w:r>
    </w:p>
    <w:p w14:paraId="69BC4ED2" w14:textId="77777777" w:rsidR="00FE05B3" w:rsidRDefault="00FE05B3" w:rsidP="00FE05B3">
      <w:pPr>
        <w:pStyle w:val="ListParagraph"/>
        <w:numPr>
          <w:ilvl w:val="0"/>
          <w:numId w:val="11"/>
        </w:numPr>
      </w:pPr>
      <w:r>
        <w:t>Extensible and backward compatible data model</w:t>
      </w:r>
    </w:p>
    <w:p w14:paraId="7828ADF8" w14:textId="77777777" w:rsidR="00FE05B3" w:rsidRDefault="00FE05B3" w:rsidP="00FE05B3">
      <w:pPr>
        <w:pStyle w:val="ListParagraph"/>
        <w:numPr>
          <w:ilvl w:val="0"/>
          <w:numId w:val="11"/>
        </w:numPr>
      </w:pPr>
      <w:r>
        <w:t>Automated serialization and de-serialization function</w:t>
      </w:r>
    </w:p>
    <w:p w14:paraId="4BA70193" w14:textId="77777777" w:rsidR="00FE05B3" w:rsidRDefault="00FE05B3" w:rsidP="00FE05B3">
      <w:pPr>
        <w:pStyle w:val="ListParagraph"/>
        <w:numPr>
          <w:ilvl w:val="0"/>
          <w:numId w:val="11"/>
        </w:numPr>
      </w:pPr>
      <w:r>
        <w:t>Compact with minimal wire overhead</w:t>
      </w:r>
    </w:p>
    <w:p w14:paraId="60F42F41" w14:textId="77777777" w:rsidR="00FE05B3" w:rsidRDefault="006564C0" w:rsidP="00FE05B3">
      <w:r>
        <w:rPr>
          <w:noProof/>
          <w:lang w:val="en-US" w:eastAsia="en-US" w:bidi="ar-SA"/>
        </w:rPr>
        <mc:AlternateContent>
          <mc:Choice Requires="wps">
            <w:drawing>
              <wp:anchor distT="0" distB="0" distL="114300" distR="114300" simplePos="0" relativeHeight="251678720" behindDoc="0" locked="0" layoutInCell="1" allowOverlap="1" wp14:anchorId="27E0EA78" wp14:editId="7A8FCF43">
                <wp:simplePos x="0" y="0"/>
                <wp:positionH relativeFrom="column">
                  <wp:posOffset>41910</wp:posOffset>
                </wp:positionH>
                <wp:positionV relativeFrom="paragraph">
                  <wp:posOffset>2527300</wp:posOffset>
                </wp:positionV>
                <wp:extent cx="5756910" cy="266700"/>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266700"/>
                        </a:xfrm>
                        <a:prstGeom prst="rect">
                          <a:avLst/>
                        </a:prstGeom>
                        <a:solidFill>
                          <a:prstClr val="white"/>
                        </a:solidFill>
                        <a:ln>
                          <a:noFill/>
                        </a:ln>
                      </wps:spPr>
                      <wps:txbx>
                        <w:txbxContent>
                          <w:p w14:paraId="6A11457B" w14:textId="77777777" w:rsidR="00CA6E51" w:rsidRPr="001A7FA9" w:rsidRDefault="00CA6E51"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0EA78" id="Text Box 26" o:spid="_x0000_s1032" type="#_x0000_t202" style="position:absolute;margin-left:3.3pt;margin-top:199pt;width:453.3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" stroked="f">
                <v:textbox style="mso-fit-shape-to-text:t" inset="0,0,0,0">
                  <w:txbxContent>
                    <w:p w14:paraId="6A11457B" w14:textId="77777777" w:rsidR="00CA6E51" w:rsidRPr="001A7FA9" w:rsidRDefault="00CA6E51"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lang w:val="en-US" w:eastAsia="en-US" w:bidi="ar-SA"/>
        </w:rPr>
        <mc:AlternateContent>
          <mc:Choice Requires="wps">
            <w:drawing>
              <wp:anchor distT="0" distB="0" distL="114300" distR="114300" simplePos="0" relativeHeight="251676672" behindDoc="0" locked="0" layoutInCell="1" allowOverlap="1" wp14:anchorId="7A0F3D17" wp14:editId="35A79005">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14:paraId="20F56A15"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14:paraId="1383647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CA6E51" w:rsidRPr="00FE05B3" w:rsidRDefault="00CA6E51"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0F3D17"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UE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" fillcolor="white [3201]" strokeweight=".5pt">
                <v:textbox>
                  <w:txbxContent>
                    <w:p w14:paraId="20F56A15"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14:paraId="1383647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CA6E51" w:rsidRPr="00FE05B3" w:rsidRDefault="00CA6E51"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CA6E51" w:rsidRPr="00FE05B3" w:rsidRDefault="00CA6E51"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14:paraId="12C5BC10" w14:textId="77777777" w:rsidR="00FE05B3" w:rsidRDefault="00FE05B3" w:rsidP="00FE05B3"/>
    <w:p w14:paraId="46CC776C" w14:textId="77777777" w:rsidR="00327D60" w:rsidRDefault="00327D60"/>
    <w:p w14:paraId="2D0E3A42" w14:textId="77777777" w:rsidR="00FE05B3" w:rsidRDefault="00FE05B3"/>
    <w:p w14:paraId="15DDCF85" w14:textId="77777777" w:rsidR="00FE05B3" w:rsidRDefault="00FE05B3"/>
    <w:p w14:paraId="796ED71D" w14:textId="77777777" w:rsidR="00FE05B3" w:rsidRDefault="00FE05B3"/>
    <w:p w14:paraId="2C3F5D69" w14:textId="77777777" w:rsidR="00FE05B3" w:rsidRDefault="00FE05B3"/>
    <w:p w14:paraId="15EF51F3" w14:textId="77777777" w:rsidR="00FE05B3" w:rsidRDefault="00FE05B3"/>
    <w:p w14:paraId="192791B9" w14:textId="77777777" w:rsidR="00FE05B3" w:rsidRDefault="00FE05B3"/>
    <w:p w14:paraId="1E0E33C3" w14:textId="77777777" w:rsidR="005B4510" w:rsidRDefault="005B4510" w:rsidP="005B4510">
      <w:pPr>
        <w:pStyle w:val="NormalWeb"/>
        <w:rPr>
          <w:lang w:val="en-IN" w:eastAsia="en-IN" w:bidi="te-IN"/>
        </w:rPr>
      </w:pPr>
    </w:p>
    <w:p w14:paraId="21E4733E" w14:textId="77777777" w:rsidR="005B4510" w:rsidRPr="005B4510" w:rsidRDefault="005B4510" w:rsidP="005B4510">
      <w:pPr>
        <w:pStyle w:val="NormalWeb"/>
        <w:rPr>
          <w:lang w:val="en-IN" w:eastAsia="en-IN" w:bidi="te-IN"/>
        </w:rPr>
      </w:pPr>
    </w:p>
    <w:p w14:paraId="5425DC3A" w14:textId="77777777"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14:paraId="4B7E7A95" w14:textId="77777777"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14:paraId="4E3173FB" w14:textId="77777777"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14:paraId="5A3B3375" w14:textId="77777777" w:rsidR="005B4510" w:rsidRDefault="005B4510" w:rsidP="005B4510">
      <w:pPr>
        <w:pStyle w:val="ListParagraph"/>
        <w:numPr>
          <w:ilvl w:val="0"/>
          <w:numId w:val="11"/>
        </w:numPr>
      </w:pPr>
      <w:r>
        <w:t>SFLOW</w:t>
      </w:r>
    </w:p>
    <w:p w14:paraId="2C31F017" w14:textId="77777777" w:rsidR="005B4510" w:rsidRDefault="005B4510" w:rsidP="005B4510">
      <w:pPr>
        <w:pStyle w:val="ListParagraph"/>
        <w:numPr>
          <w:ilvl w:val="0"/>
          <w:numId w:val="11"/>
        </w:numPr>
      </w:pPr>
      <w:r>
        <w:t>IPFIX</w:t>
      </w:r>
      <w:r w:rsidR="0026257A">
        <w:t xml:space="preserve"> (</w:t>
      </w:r>
      <w:proofErr w:type="spellStart"/>
      <w:r w:rsidR="0026257A">
        <w:t>Netflow</w:t>
      </w:r>
      <w:proofErr w:type="spellEnd"/>
      <w:r w:rsidR="0026257A">
        <w:t xml:space="preserve"> v9)</w:t>
      </w:r>
    </w:p>
    <w:p w14:paraId="12D45B01" w14:textId="77777777" w:rsidR="005B4510" w:rsidRDefault="005B4510" w:rsidP="005B4510">
      <w:pPr>
        <w:pStyle w:val="ListParagraph"/>
        <w:numPr>
          <w:ilvl w:val="0"/>
          <w:numId w:val="11"/>
        </w:numPr>
      </w:pPr>
      <w:r>
        <w:t>Google Protocol Buffer</w:t>
      </w:r>
    </w:p>
    <w:p w14:paraId="77B3F520" w14:textId="77777777" w:rsidR="005B4510" w:rsidRDefault="005B4510" w:rsidP="005B4510">
      <w:pPr>
        <w:pStyle w:val="ListParagraph"/>
        <w:numPr>
          <w:ilvl w:val="0"/>
          <w:numId w:val="11"/>
        </w:numPr>
      </w:pPr>
      <w:r>
        <w:t>Thrift</w:t>
      </w:r>
    </w:p>
    <w:p w14:paraId="4DCFBC91" w14:textId="77777777" w:rsidR="005B4510" w:rsidRDefault="005B4510" w:rsidP="005B4510">
      <w:pPr>
        <w:pStyle w:val="ListParagraph"/>
        <w:numPr>
          <w:ilvl w:val="0"/>
          <w:numId w:val="11"/>
        </w:numPr>
      </w:pPr>
      <w:r>
        <w:lastRenderedPageBreak/>
        <w:t>JSON</w:t>
      </w:r>
    </w:p>
    <w:p w14:paraId="3581EEE7" w14:textId="77777777" w:rsidR="005B4510" w:rsidRDefault="005B4510" w:rsidP="005B4510">
      <w:pPr>
        <w:pStyle w:val="ListParagraph"/>
        <w:numPr>
          <w:ilvl w:val="0"/>
          <w:numId w:val="11"/>
        </w:numPr>
      </w:pPr>
      <w:r>
        <w:t>INT</w:t>
      </w:r>
    </w:p>
    <w:p w14:paraId="54B6E0CB" w14:textId="77777777" w:rsidR="005B4510" w:rsidRDefault="005B4510" w:rsidP="005B4510">
      <w:pPr>
        <w:pStyle w:val="ListParagraph"/>
        <w:numPr>
          <w:ilvl w:val="0"/>
          <w:numId w:val="11"/>
        </w:numPr>
      </w:pPr>
      <w:r>
        <w:t>Histogram</w:t>
      </w:r>
    </w:p>
    <w:p w14:paraId="06DAB387" w14:textId="77777777" w:rsidR="005B4510" w:rsidRDefault="005B4510" w:rsidP="005B4510">
      <w:pPr>
        <w:pStyle w:val="ListParagraph"/>
        <w:numPr>
          <w:ilvl w:val="0"/>
          <w:numId w:val="11"/>
        </w:numPr>
      </w:pPr>
      <w:r>
        <w:t>Vendor Extension</w:t>
      </w:r>
    </w:p>
    <w:p w14:paraId="0F25E51D" w14:textId="77777777" w:rsidR="005B4510" w:rsidRPr="005B4510" w:rsidRDefault="005B4510" w:rsidP="005B4510">
      <w:pPr>
        <w:pStyle w:val="NormalWeb"/>
        <w:rPr>
          <w:lang w:val="en-IN" w:eastAsia="en-IN" w:bidi="te-IN"/>
        </w:rPr>
      </w:pPr>
    </w:p>
    <w:p w14:paraId="3BD33D50" w14:textId="77777777" w:rsidR="00B973FB" w:rsidRDefault="00B973FB" w:rsidP="00B973FB">
      <w:pPr>
        <w:pStyle w:val="Heading2"/>
        <w:numPr>
          <w:ilvl w:val="2"/>
          <w:numId w:val="3"/>
        </w:numPr>
        <w:ind w:left="0"/>
      </w:pPr>
      <w:bookmarkStart w:id="197" w:name="_3dy6vkm" w:colFirst="0" w:colLast="0"/>
      <w:bookmarkStart w:id="198" w:name="_Toc39660743"/>
      <w:bookmarkEnd w:id="197"/>
      <w:r>
        <w:t>Granular Subscription of Data</w:t>
      </w:r>
      <w:bookmarkEnd w:id="198"/>
    </w:p>
    <w:p w14:paraId="31E3ED3F" w14:textId="77777777"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14:paraId="101152CC" w14:textId="77777777"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14:paraId="03A20579" w14:textId="77777777"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14:paraId="79B8B09F" w14:textId="77777777" w:rsidR="00FE05B3" w:rsidRDefault="00FE05B3" w:rsidP="00B973FB">
      <w:r>
        <w:t>The granularity of data is capture in the .proto files (data model for a given data object) and can be queried as a message.</w:t>
      </w:r>
    </w:p>
    <w:p w14:paraId="3D5CB069" w14:textId="77777777" w:rsidR="00FE05B3" w:rsidRPr="00B973FB" w:rsidRDefault="00FE05B3" w:rsidP="00B973FB"/>
    <w:p w14:paraId="27E86E4F" w14:textId="77777777" w:rsidR="006564C0" w:rsidRDefault="009E442D" w:rsidP="006564C0">
      <w:pPr>
        <w:keepNext/>
      </w:pPr>
      <w:r>
        <w:br w:type="page"/>
      </w:r>
      <w:r w:rsidR="00FE05B3" w:rsidRPr="00FE05B3">
        <w:rPr>
          <w:noProof/>
          <w:lang w:val="en-US" w:eastAsia="en-US" w:bidi="ar-SA"/>
        </w:rPr>
        <w:lastRenderedPageBreak/>
        <w:drawing>
          <wp:inline distT="0" distB="0" distL="0" distR="0" wp14:anchorId="784CE29C" wp14:editId="389E6FD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ADC8F17"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14:paraId="1A6A1649" w14:textId="77777777" w:rsidR="006564C0" w:rsidRPr="006564C0" w:rsidRDefault="006564C0" w:rsidP="006564C0"/>
    <w:p w14:paraId="72E5B972" w14:textId="77777777" w:rsidR="002B0093" w:rsidRDefault="00975987">
      <w:pPr>
        <w:pStyle w:val="Heading2"/>
        <w:numPr>
          <w:ilvl w:val="1"/>
          <w:numId w:val="3"/>
        </w:numPr>
        <w:ind w:hanging="576"/>
      </w:pPr>
      <w:bookmarkStart w:id="199" w:name="_Toc39660744"/>
      <w:r>
        <w:t>Changes from TAM 1.0 spec</w:t>
      </w:r>
      <w:bookmarkEnd w:id="199"/>
    </w:p>
    <w:p w14:paraId="72083CD4" w14:textId="77777777"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14:paraId="411278F1" w14:textId="77777777"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14:paraId="7CB68CFD" w14:textId="77777777"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14:paraId="024BC524" w14:textId="77777777"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14:paraId="2FD6BA0A" w14:textId="77777777"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14:paraId="5BABE1CF" w14:textId="77777777"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14:paraId="6C029A50" w14:textId="77777777"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14:paraId="3AE6E048" w14:textId="77777777"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14:paraId="4636EF51" w14:textId="77777777"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14:paraId="4487C301" w14:textId="77777777" w:rsidR="00975987" w:rsidRPr="00975987" w:rsidRDefault="00975987" w:rsidP="00975987">
      <w:pPr>
        <w:ind w:left="432"/>
        <w:rPr>
          <w:rFonts w:eastAsia="Times New Roman"/>
        </w:rPr>
      </w:pPr>
      <w:r w:rsidRPr="00975987">
        <w:rPr>
          <w:rFonts w:eastAsia="Times New Roman"/>
        </w:rPr>
        <w:t>SAI_OBJECT_TYPE_TAM_EVENT_THRESHOLD = 78,</w:t>
      </w:r>
    </w:p>
    <w:p w14:paraId="2750C944" w14:textId="77777777"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14:paraId="61460F9E" w14:textId="77777777"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14:paraId="57D1F90A" w14:textId="77777777"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14:paraId="2D4BC9E7" w14:textId="77777777"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14:paraId="4F8D7184" w14:textId="77777777"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14:paraId="0048C38D" w14:textId="77777777"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14:paraId="0282AF99" w14:textId="77777777"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14:paraId="6A973CF9" w14:textId="77777777" w:rsidR="00975987" w:rsidRPr="00975987" w:rsidRDefault="00975987" w:rsidP="00975987">
      <w:pPr>
        <w:ind w:left="432"/>
        <w:rPr>
          <w:rFonts w:eastAsia="Times New Roman"/>
        </w:rPr>
      </w:pPr>
      <w:r w:rsidRPr="00975987">
        <w:rPr>
          <w:rFonts w:eastAsia="Times New Roman"/>
        </w:rPr>
        <w:t>SAI_OBJECT_TYPE_TAM_EVENT_ACTION         = 86,</w:t>
      </w:r>
    </w:p>
    <w:p w14:paraId="470B141B" w14:textId="77777777"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14:paraId="0F0F2CCC" w14:textId="77777777" w:rsidR="002B0093" w:rsidRDefault="002B0093" w:rsidP="00975987"/>
    <w:p w14:paraId="5436518B" w14:textId="77777777" w:rsidR="009E442D" w:rsidRDefault="009E442D">
      <w:pPr>
        <w:rPr>
          <w:color w:val="2E75B5"/>
          <w:sz w:val="32"/>
          <w:szCs w:val="32"/>
        </w:rPr>
      </w:pPr>
      <w:bookmarkStart w:id="200" w:name="_1t3h5sf" w:colFirst="0" w:colLast="0"/>
      <w:bookmarkStart w:id="201" w:name="_63n3nuq2zvlq" w:colFirst="0" w:colLast="0"/>
      <w:bookmarkEnd w:id="200"/>
      <w:bookmarkEnd w:id="201"/>
      <w:r>
        <w:br w:type="page"/>
      </w:r>
    </w:p>
    <w:p w14:paraId="42E32D9E" w14:textId="77777777" w:rsidR="002B0093" w:rsidRDefault="009D2773">
      <w:pPr>
        <w:pStyle w:val="Heading1"/>
        <w:numPr>
          <w:ilvl w:val="0"/>
          <w:numId w:val="3"/>
        </w:numPr>
        <w:ind w:hanging="432"/>
      </w:pPr>
      <w:bookmarkStart w:id="202" w:name="_Toc39660745"/>
      <w:r>
        <w:lastRenderedPageBreak/>
        <w:t>Specification</w:t>
      </w:r>
      <w:bookmarkEnd w:id="202"/>
    </w:p>
    <w:p w14:paraId="2059E45C" w14:textId="77777777" w:rsidR="009E442D" w:rsidRDefault="009E442D" w:rsidP="009E442D">
      <w:pPr>
        <w:pStyle w:val="Heading2"/>
        <w:numPr>
          <w:ilvl w:val="1"/>
          <w:numId w:val="3"/>
        </w:numPr>
        <w:ind w:hanging="576"/>
      </w:pPr>
      <w:bookmarkStart w:id="203" w:name="_17dp8vu" w:colFirst="0" w:colLast="0"/>
      <w:bookmarkStart w:id="204" w:name="_Toc39660746"/>
      <w:bookmarkEnd w:id="203"/>
      <w:r>
        <w:t>SAI API and TAM Objects</w:t>
      </w:r>
      <w:bookmarkEnd w:id="204"/>
    </w:p>
    <w:p w14:paraId="339A6EB8" w14:textId="77777777" w:rsidR="009E442D" w:rsidRDefault="009E442D" w:rsidP="009E442D">
      <w:r>
        <w:t xml:space="preserve">Following </w:t>
      </w:r>
      <w:r w:rsidR="0068019E">
        <w:t xml:space="preserve">object types and attributes </w:t>
      </w:r>
      <w:r>
        <w:t>are defined</w:t>
      </w:r>
    </w:p>
    <w:p w14:paraId="469665C1" w14:textId="77777777" w:rsidR="009E442D" w:rsidRDefault="0068019E" w:rsidP="009E442D">
      <w:pPr>
        <w:pStyle w:val="ListParagraph"/>
        <w:numPr>
          <w:ilvl w:val="0"/>
          <w:numId w:val="8"/>
        </w:numPr>
        <w:spacing w:after="0"/>
      </w:pPr>
      <w:r>
        <w:t>Capability object</w:t>
      </w:r>
      <w:r w:rsidR="001E1371">
        <w:t>s</w:t>
      </w:r>
    </w:p>
    <w:p w14:paraId="12CA7FF2" w14:textId="77777777" w:rsidR="009E442D" w:rsidRDefault="009E442D" w:rsidP="009E442D">
      <w:pPr>
        <w:pStyle w:val="ListParagraph"/>
        <w:numPr>
          <w:ilvl w:val="1"/>
          <w:numId w:val="8"/>
        </w:numPr>
        <w:spacing w:after="0"/>
      </w:pPr>
      <w:r>
        <w:t>Telemetry Capability</w:t>
      </w:r>
    </w:p>
    <w:p w14:paraId="7D9B30CA" w14:textId="77777777" w:rsidR="009E442D" w:rsidRDefault="009E442D" w:rsidP="009E442D">
      <w:pPr>
        <w:pStyle w:val="ListParagraph"/>
        <w:numPr>
          <w:ilvl w:val="1"/>
          <w:numId w:val="8"/>
        </w:numPr>
        <w:spacing w:after="0"/>
      </w:pPr>
      <w:r>
        <w:t>Event Capability</w:t>
      </w:r>
    </w:p>
    <w:p w14:paraId="45ABB955" w14:textId="77777777" w:rsidR="009E442D" w:rsidRDefault="009E442D" w:rsidP="009E442D">
      <w:pPr>
        <w:pStyle w:val="ListParagraph"/>
        <w:numPr>
          <w:ilvl w:val="1"/>
          <w:numId w:val="8"/>
        </w:numPr>
        <w:spacing w:after="0"/>
      </w:pPr>
      <w:r>
        <w:t>Probe Capability</w:t>
      </w:r>
    </w:p>
    <w:p w14:paraId="67F1C6C5" w14:textId="77777777" w:rsidR="009E442D" w:rsidRDefault="009E442D" w:rsidP="009E442D">
      <w:pPr>
        <w:pStyle w:val="ListParagraph"/>
        <w:numPr>
          <w:ilvl w:val="1"/>
          <w:numId w:val="8"/>
        </w:numPr>
        <w:spacing w:after="0"/>
      </w:pPr>
      <w:r>
        <w:t>Data Report Capability</w:t>
      </w:r>
    </w:p>
    <w:p w14:paraId="41636C0D" w14:textId="77777777" w:rsidR="009E442D" w:rsidRDefault="009E442D" w:rsidP="009E442D">
      <w:pPr>
        <w:pStyle w:val="ListParagraph"/>
        <w:numPr>
          <w:ilvl w:val="1"/>
          <w:numId w:val="8"/>
        </w:numPr>
        <w:spacing w:after="0"/>
      </w:pPr>
      <w:r>
        <w:t>Reporting Rate Capability</w:t>
      </w:r>
    </w:p>
    <w:p w14:paraId="1E350B90" w14:textId="77777777" w:rsidR="009E442D" w:rsidRDefault="009E442D" w:rsidP="009E442D">
      <w:pPr>
        <w:pStyle w:val="ListParagraph"/>
        <w:ind w:left="1440"/>
      </w:pPr>
    </w:p>
    <w:p w14:paraId="740948CF" w14:textId="77777777" w:rsidR="009E442D" w:rsidRDefault="009E442D" w:rsidP="009E442D">
      <w:pPr>
        <w:pStyle w:val="ListParagraph"/>
        <w:numPr>
          <w:ilvl w:val="0"/>
          <w:numId w:val="8"/>
        </w:numPr>
        <w:spacing w:after="0"/>
      </w:pPr>
      <w:r>
        <w:t>Telemetry</w:t>
      </w:r>
      <w:r w:rsidR="0068019E">
        <w:t xml:space="preserve"> object</w:t>
      </w:r>
    </w:p>
    <w:p w14:paraId="233B2191" w14:textId="77777777" w:rsidR="005E752F" w:rsidRDefault="009E442D" w:rsidP="00DA1509">
      <w:pPr>
        <w:pStyle w:val="ListParagraph"/>
        <w:numPr>
          <w:ilvl w:val="1"/>
          <w:numId w:val="8"/>
        </w:numPr>
        <w:spacing w:after="0"/>
      </w:pPr>
      <w:r>
        <w:t>Telemetry Type</w:t>
      </w:r>
    </w:p>
    <w:p w14:paraId="2E836E9A" w14:textId="77777777" w:rsidR="009E442D" w:rsidRDefault="009E442D" w:rsidP="009E442D">
      <w:pPr>
        <w:pStyle w:val="ListParagraph"/>
        <w:numPr>
          <w:ilvl w:val="2"/>
          <w:numId w:val="8"/>
        </w:numPr>
        <w:spacing w:after="0"/>
      </w:pPr>
      <w:r>
        <w:t>Switch telemetry</w:t>
      </w:r>
    </w:p>
    <w:p w14:paraId="0336C2E5" w14:textId="77777777" w:rsidR="005E752F" w:rsidRDefault="005E752F" w:rsidP="005E752F">
      <w:pPr>
        <w:pStyle w:val="ListParagraph"/>
        <w:numPr>
          <w:ilvl w:val="3"/>
          <w:numId w:val="8"/>
        </w:numPr>
        <w:spacing w:after="0"/>
      </w:pPr>
      <w:r>
        <w:t>Enable port stats</w:t>
      </w:r>
    </w:p>
    <w:p w14:paraId="66DF8077" w14:textId="77777777" w:rsidR="005E752F" w:rsidRDefault="005E752F" w:rsidP="005E752F">
      <w:pPr>
        <w:pStyle w:val="ListParagraph"/>
        <w:numPr>
          <w:ilvl w:val="3"/>
          <w:numId w:val="8"/>
        </w:numPr>
        <w:spacing w:after="0"/>
      </w:pPr>
      <w:r>
        <w:t>Enable queue stats</w:t>
      </w:r>
    </w:p>
    <w:p w14:paraId="275034B1" w14:textId="77777777" w:rsidR="005E752F" w:rsidRDefault="005E752F" w:rsidP="005E752F">
      <w:pPr>
        <w:pStyle w:val="ListParagraph"/>
        <w:numPr>
          <w:ilvl w:val="3"/>
          <w:numId w:val="8"/>
        </w:numPr>
        <w:spacing w:after="0"/>
      </w:pPr>
      <w:r>
        <w:t>Enable VOQ stats</w:t>
      </w:r>
    </w:p>
    <w:p w14:paraId="4B024484" w14:textId="77777777" w:rsidR="005E752F" w:rsidRDefault="005E752F" w:rsidP="005E752F">
      <w:pPr>
        <w:pStyle w:val="ListParagraph"/>
        <w:numPr>
          <w:ilvl w:val="3"/>
          <w:numId w:val="8"/>
        </w:numPr>
        <w:spacing w:after="0"/>
      </w:pPr>
      <w:r>
        <w:t>Enable MMU stats</w:t>
      </w:r>
    </w:p>
    <w:p w14:paraId="310B4A1B" w14:textId="77777777" w:rsidR="005E752F" w:rsidRDefault="005E752F" w:rsidP="005E752F">
      <w:pPr>
        <w:pStyle w:val="ListParagraph"/>
        <w:numPr>
          <w:ilvl w:val="3"/>
          <w:numId w:val="8"/>
        </w:numPr>
        <w:spacing w:after="0"/>
      </w:pPr>
      <w:r>
        <w:t>Enable Fabric stats</w:t>
      </w:r>
    </w:p>
    <w:p w14:paraId="1926B298" w14:textId="77777777" w:rsidR="005E752F" w:rsidRDefault="005E752F" w:rsidP="005E752F">
      <w:pPr>
        <w:pStyle w:val="ListParagraph"/>
        <w:numPr>
          <w:ilvl w:val="3"/>
          <w:numId w:val="8"/>
        </w:numPr>
        <w:spacing w:after="0"/>
      </w:pPr>
      <w:r>
        <w:t>Enable filter stats</w:t>
      </w:r>
    </w:p>
    <w:p w14:paraId="7C9E4150" w14:textId="77777777" w:rsidR="005E752F" w:rsidRDefault="005E752F" w:rsidP="005E752F">
      <w:pPr>
        <w:pStyle w:val="ListParagraph"/>
        <w:numPr>
          <w:ilvl w:val="3"/>
          <w:numId w:val="8"/>
        </w:numPr>
        <w:spacing w:after="0"/>
      </w:pPr>
      <w:r>
        <w:t>Enable Resource utilization stats</w:t>
      </w:r>
    </w:p>
    <w:p w14:paraId="5E3CA0EF" w14:textId="77777777" w:rsidR="009E442D" w:rsidRDefault="009E442D" w:rsidP="009E442D">
      <w:pPr>
        <w:pStyle w:val="ListParagraph"/>
        <w:numPr>
          <w:ilvl w:val="2"/>
          <w:numId w:val="8"/>
        </w:numPr>
        <w:spacing w:after="0"/>
      </w:pPr>
      <w:r>
        <w:t>Fabric telemetry</w:t>
      </w:r>
    </w:p>
    <w:p w14:paraId="56F6C8DD" w14:textId="77777777" w:rsidR="005E752F" w:rsidRDefault="005E752F" w:rsidP="005E752F">
      <w:pPr>
        <w:pStyle w:val="ListParagraph"/>
        <w:numPr>
          <w:ilvl w:val="3"/>
          <w:numId w:val="8"/>
        </w:numPr>
        <w:spacing w:after="0"/>
      </w:pPr>
      <w:r>
        <w:t>Collect fabric queue stats</w:t>
      </w:r>
    </w:p>
    <w:p w14:paraId="5484B088" w14:textId="77777777" w:rsidR="009E442D" w:rsidRDefault="009E442D" w:rsidP="009E442D">
      <w:pPr>
        <w:pStyle w:val="ListParagraph"/>
        <w:numPr>
          <w:ilvl w:val="2"/>
          <w:numId w:val="8"/>
        </w:numPr>
        <w:spacing w:after="0"/>
      </w:pPr>
      <w:proofErr w:type="spellStart"/>
      <w:r>
        <w:t>NetworkingElement</w:t>
      </w:r>
      <w:proofErr w:type="spellEnd"/>
      <w:r>
        <w:t xml:space="preserve"> (NE) telemetry</w:t>
      </w:r>
    </w:p>
    <w:p w14:paraId="017540FB" w14:textId="77777777"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14:paraId="0A4A7C0F" w14:textId="77777777" w:rsidR="009E442D" w:rsidRDefault="009E442D" w:rsidP="009E442D">
      <w:pPr>
        <w:pStyle w:val="ListParagraph"/>
        <w:numPr>
          <w:ilvl w:val="1"/>
          <w:numId w:val="8"/>
        </w:numPr>
        <w:spacing w:after="0"/>
      </w:pPr>
      <w:r>
        <w:t>Collector List</w:t>
      </w:r>
    </w:p>
    <w:p w14:paraId="6685F8A1" w14:textId="77777777" w:rsidR="009E442D" w:rsidRDefault="00BE4E02" w:rsidP="009E442D">
      <w:pPr>
        <w:pStyle w:val="ListParagraph"/>
        <w:numPr>
          <w:ilvl w:val="1"/>
          <w:numId w:val="8"/>
        </w:numPr>
        <w:spacing w:after="0"/>
      </w:pPr>
      <w:r>
        <w:t>Report id</w:t>
      </w:r>
    </w:p>
    <w:p w14:paraId="3CA03223" w14:textId="77777777" w:rsidR="009E442D" w:rsidRDefault="00BE4E02" w:rsidP="009E442D">
      <w:pPr>
        <w:pStyle w:val="ListParagraph"/>
        <w:numPr>
          <w:ilvl w:val="1"/>
          <w:numId w:val="8"/>
        </w:numPr>
        <w:spacing w:after="0"/>
      </w:pPr>
      <w:r>
        <w:t>Reporting unit</w:t>
      </w:r>
    </w:p>
    <w:p w14:paraId="68B02B40" w14:textId="77777777" w:rsidR="00BE4E02" w:rsidRDefault="00BE4E02" w:rsidP="009E442D">
      <w:pPr>
        <w:pStyle w:val="ListParagraph"/>
        <w:numPr>
          <w:ilvl w:val="1"/>
          <w:numId w:val="8"/>
        </w:numPr>
        <w:spacing w:after="0"/>
      </w:pPr>
      <w:r>
        <w:t>Reporting interval</w:t>
      </w:r>
    </w:p>
    <w:p w14:paraId="49781B7A" w14:textId="77777777" w:rsidR="009E442D" w:rsidRDefault="009E442D" w:rsidP="009E442D">
      <w:pPr>
        <w:pStyle w:val="ListParagraph"/>
        <w:ind w:left="1440"/>
      </w:pPr>
    </w:p>
    <w:p w14:paraId="1FC3005F" w14:textId="77777777" w:rsidR="009E442D" w:rsidRDefault="00DA1509" w:rsidP="009E442D">
      <w:pPr>
        <w:pStyle w:val="ListParagraph"/>
        <w:numPr>
          <w:ilvl w:val="0"/>
          <w:numId w:val="8"/>
        </w:numPr>
        <w:spacing w:after="0"/>
      </w:pPr>
      <w:r>
        <w:t>INT</w:t>
      </w:r>
      <w:r w:rsidR="009E442D">
        <w:t xml:space="preserve"> </w:t>
      </w:r>
      <w:r w:rsidR="0068019E">
        <w:t>object</w:t>
      </w:r>
    </w:p>
    <w:p w14:paraId="16F20951" w14:textId="77777777" w:rsidR="009E442D" w:rsidRDefault="00DA1509" w:rsidP="009E442D">
      <w:pPr>
        <w:pStyle w:val="ListParagraph"/>
        <w:numPr>
          <w:ilvl w:val="1"/>
          <w:numId w:val="8"/>
        </w:numPr>
        <w:spacing w:after="0"/>
      </w:pPr>
      <w:r>
        <w:t>IFA</w:t>
      </w:r>
      <w:r w:rsidR="009E442D">
        <w:t xml:space="preserve"> Type</w:t>
      </w:r>
    </w:p>
    <w:p w14:paraId="5E5C22DE" w14:textId="77777777" w:rsidR="009E442D" w:rsidRDefault="00DA1509" w:rsidP="009E442D">
      <w:pPr>
        <w:pStyle w:val="ListParagraph"/>
        <w:numPr>
          <w:ilvl w:val="2"/>
          <w:numId w:val="8"/>
        </w:numPr>
        <w:spacing w:after="0"/>
      </w:pPr>
      <w:r>
        <w:t>Inband Flow Analyzer Ver 1.0</w:t>
      </w:r>
    </w:p>
    <w:p w14:paraId="0FB29291" w14:textId="77777777" w:rsidR="009E442D" w:rsidRDefault="00DA1509" w:rsidP="009E442D">
      <w:pPr>
        <w:pStyle w:val="ListParagraph"/>
        <w:numPr>
          <w:ilvl w:val="2"/>
          <w:numId w:val="8"/>
        </w:numPr>
        <w:spacing w:after="0"/>
      </w:pPr>
      <w:r>
        <w:t>Inband Flow Analyzer 2.0</w:t>
      </w:r>
    </w:p>
    <w:p w14:paraId="50AD7813" w14:textId="77777777" w:rsidR="004C3FC5" w:rsidRDefault="00DA1509" w:rsidP="00DA1509">
      <w:pPr>
        <w:pStyle w:val="ListParagraph"/>
        <w:numPr>
          <w:ilvl w:val="1"/>
          <w:numId w:val="8"/>
        </w:numPr>
        <w:spacing w:after="0"/>
      </w:pPr>
      <w:r>
        <w:t>IOAM Type</w:t>
      </w:r>
    </w:p>
    <w:p w14:paraId="29E461F9" w14:textId="77777777" w:rsidR="004C3FC5" w:rsidRDefault="00DA1509" w:rsidP="004C3FC5">
      <w:pPr>
        <w:pStyle w:val="ListParagraph"/>
        <w:numPr>
          <w:ilvl w:val="1"/>
          <w:numId w:val="8"/>
        </w:numPr>
        <w:spacing w:after="0"/>
      </w:pPr>
      <w:r>
        <w:t>Vendor Extension</w:t>
      </w:r>
    </w:p>
    <w:p w14:paraId="398F449B" w14:textId="77777777" w:rsidR="009E442D" w:rsidRDefault="00DA1509" w:rsidP="00DA1509">
      <w:pPr>
        <w:pStyle w:val="ListParagraph"/>
        <w:numPr>
          <w:ilvl w:val="0"/>
          <w:numId w:val="8"/>
        </w:numPr>
      </w:pPr>
      <w:r>
        <w:t>Flow object</w:t>
      </w:r>
    </w:p>
    <w:p w14:paraId="4847BC29" w14:textId="77777777" w:rsidR="00DA1509" w:rsidRDefault="00DA1509" w:rsidP="00DA1509">
      <w:pPr>
        <w:pStyle w:val="ListParagraph"/>
        <w:numPr>
          <w:ilvl w:val="1"/>
          <w:numId w:val="8"/>
        </w:numPr>
      </w:pPr>
      <w:r>
        <w:t>IPv4</w:t>
      </w:r>
    </w:p>
    <w:p w14:paraId="030A402C" w14:textId="77777777" w:rsidR="00DA1509" w:rsidRDefault="00DA1509" w:rsidP="00DA1509">
      <w:pPr>
        <w:pStyle w:val="ListParagraph"/>
        <w:numPr>
          <w:ilvl w:val="1"/>
          <w:numId w:val="8"/>
        </w:numPr>
      </w:pPr>
      <w:r>
        <w:t>IPv6</w:t>
      </w:r>
    </w:p>
    <w:p w14:paraId="3B4C9234" w14:textId="77777777" w:rsidR="00DA1509" w:rsidRDefault="00DA1509" w:rsidP="00DA1509">
      <w:pPr>
        <w:pStyle w:val="ListParagraph"/>
        <w:numPr>
          <w:ilvl w:val="1"/>
          <w:numId w:val="8"/>
        </w:numPr>
      </w:pPr>
      <w:r>
        <w:t>MPLS</w:t>
      </w:r>
    </w:p>
    <w:p w14:paraId="0391B3E8" w14:textId="77777777" w:rsidR="00DA1509" w:rsidRDefault="00DA1509" w:rsidP="00DA1509">
      <w:pPr>
        <w:pStyle w:val="ListParagraph"/>
        <w:numPr>
          <w:ilvl w:val="1"/>
          <w:numId w:val="8"/>
        </w:numPr>
      </w:pPr>
      <w:r>
        <w:t>Tunnel</w:t>
      </w:r>
    </w:p>
    <w:p w14:paraId="07AF7BB0" w14:textId="77777777" w:rsidR="009E442D" w:rsidRDefault="009E442D" w:rsidP="009E442D">
      <w:pPr>
        <w:pStyle w:val="ListParagraph"/>
        <w:numPr>
          <w:ilvl w:val="0"/>
          <w:numId w:val="8"/>
        </w:numPr>
        <w:spacing w:after="0"/>
      </w:pPr>
      <w:r>
        <w:t xml:space="preserve">Collector </w:t>
      </w:r>
      <w:r w:rsidR="0068019E">
        <w:t>object</w:t>
      </w:r>
    </w:p>
    <w:p w14:paraId="7228CF73" w14:textId="77777777" w:rsidR="009E442D" w:rsidRDefault="009E442D" w:rsidP="009E442D">
      <w:pPr>
        <w:pStyle w:val="ListParagraph"/>
        <w:numPr>
          <w:ilvl w:val="1"/>
          <w:numId w:val="8"/>
        </w:numPr>
        <w:spacing w:after="0"/>
      </w:pPr>
      <w:r>
        <w:t>Transport Type</w:t>
      </w:r>
    </w:p>
    <w:p w14:paraId="22AB57AE" w14:textId="77777777" w:rsidR="009E442D" w:rsidRDefault="009E442D" w:rsidP="009E442D">
      <w:pPr>
        <w:pStyle w:val="ListParagraph"/>
        <w:numPr>
          <w:ilvl w:val="2"/>
          <w:numId w:val="8"/>
        </w:numPr>
        <w:spacing w:after="0"/>
      </w:pPr>
      <w:r>
        <w:t>TCP</w:t>
      </w:r>
    </w:p>
    <w:p w14:paraId="224F6D14" w14:textId="77777777" w:rsidR="009E442D" w:rsidRDefault="009E442D" w:rsidP="009E442D">
      <w:pPr>
        <w:pStyle w:val="ListParagraph"/>
        <w:numPr>
          <w:ilvl w:val="2"/>
          <w:numId w:val="8"/>
        </w:numPr>
        <w:spacing w:after="0"/>
      </w:pPr>
      <w:r>
        <w:t>UDP</w:t>
      </w:r>
    </w:p>
    <w:p w14:paraId="5C185AF3" w14:textId="77777777" w:rsidR="009E442D" w:rsidRDefault="009E442D" w:rsidP="009E442D">
      <w:pPr>
        <w:pStyle w:val="ListParagraph"/>
        <w:numPr>
          <w:ilvl w:val="2"/>
          <w:numId w:val="8"/>
        </w:numPr>
        <w:spacing w:after="0"/>
      </w:pPr>
      <w:r>
        <w:t>INT</w:t>
      </w:r>
    </w:p>
    <w:p w14:paraId="2D660F72" w14:textId="77777777" w:rsidR="009E442D" w:rsidRDefault="009E442D" w:rsidP="009E442D">
      <w:pPr>
        <w:pStyle w:val="ListParagraph"/>
        <w:numPr>
          <w:ilvl w:val="2"/>
          <w:numId w:val="8"/>
        </w:numPr>
        <w:spacing w:after="0"/>
      </w:pPr>
      <w:proofErr w:type="spellStart"/>
      <w:r>
        <w:t>gRPC</w:t>
      </w:r>
      <w:proofErr w:type="spellEnd"/>
    </w:p>
    <w:p w14:paraId="3F6B42DC" w14:textId="77777777" w:rsidR="009E442D" w:rsidRPr="003B149C" w:rsidRDefault="009E442D" w:rsidP="009E442D">
      <w:pPr>
        <w:pStyle w:val="ListParagraph"/>
        <w:numPr>
          <w:ilvl w:val="1"/>
          <w:numId w:val="8"/>
        </w:numPr>
        <w:spacing w:after="0"/>
      </w:pPr>
      <w:r w:rsidRPr="003B149C">
        <w:t>Transport config</w:t>
      </w:r>
    </w:p>
    <w:p w14:paraId="10F0BF7A" w14:textId="77777777" w:rsidR="009E442D" w:rsidRPr="003B149C" w:rsidRDefault="009E442D" w:rsidP="009E442D">
      <w:pPr>
        <w:pStyle w:val="ListParagraph"/>
        <w:numPr>
          <w:ilvl w:val="2"/>
          <w:numId w:val="8"/>
        </w:numPr>
        <w:spacing w:after="0"/>
      </w:pPr>
      <w:r w:rsidRPr="003B149C">
        <w:t>Localhost</w:t>
      </w:r>
    </w:p>
    <w:p w14:paraId="7EEE5EB8" w14:textId="77777777" w:rsidR="009E442D" w:rsidRPr="003B149C" w:rsidRDefault="009E442D" w:rsidP="009E442D">
      <w:pPr>
        <w:pStyle w:val="ListParagraph"/>
        <w:numPr>
          <w:ilvl w:val="2"/>
          <w:numId w:val="8"/>
        </w:numPr>
        <w:spacing w:after="0"/>
      </w:pPr>
      <w:r w:rsidRPr="003B149C">
        <w:t>DIP</w:t>
      </w:r>
    </w:p>
    <w:p w14:paraId="19B4A9EA" w14:textId="77777777" w:rsidR="009E442D" w:rsidRPr="003B149C" w:rsidRDefault="009E442D" w:rsidP="009E442D">
      <w:pPr>
        <w:pStyle w:val="ListParagraph"/>
        <w:numPr>
          <w:ilvl w:val="2"/>
          <w:numId w:val="8"/>
        </w:numPr>
        <w:spacing w:after="0"/>
      </w:pPr>
      <w:r w:rsidRPr="003B149C">
        <w:t>SIP</w:t>
      </w:r>
    </w:p>
    <w:p w14:paraId="42E72D3B" w14:textId="77777777" w:rsidR="009E442D" w:rsidRPr="003B149C" w:rsidRDefault="009E442D" w:rsidP="009E442D">
      <w:pPr>
        <w:pStyle w:val="ListParagraph"/>
        <w:numPr>
          <w:ilvl w:val="2"/>
          <w:numId w:val="8"/>
        </w:numPr>
        <w:spacing w:after="0"/>
      </w:pPr>
      <w:proofErr w:type="spellStart"/>
      <w:r w:rsidRPr="003B149C">
        <w:t>RouterID</w:t>
      </w:r>
      <w:proofErr w:type="spellEnd"/>
    </w:p>
    <w:p w14:paraId="39BF0541" w14:textId="77777777" w:rsidR="009E442D" w:rsidRPr="003B149C" w:rsidRDefault="009E442D" w:rsidP="009E442D">
      <w:pPr>
        <w:pStyle w:val="ListParagraph"/>
        <w:numPr>
          <w:ilvl w:val="2"/>
          <w:numId w:val="8"/>
        </w:numPr>
        <w:spacing w:after="0"/>
      </w:pPr>
      <w:r w:rsidRPr="003B149C">
        <w:t>DSCP</w:t>
      </w:r>
    </w:p>
    <w:p w14:paraId="703959C4" w14:textId="77777777" w:rsidR="009E442D" w:rsidRPr="003B149C" w:rsidRDefault="009E442D" w:rsidP="009E442D">
      <w:pPr>
        <w:pStyle w:val="ListParagraph"/>
        <w:numPr>
          <w:ilvl w:val="2"/>
          <w:numId w:val="8"/>
        </w:numPr>
        <w:spacing w:after="0"/>
      </w:pPr>
      <w:proofErr w:type="spellStart"/>
      <w:r w:rsidRPr="003B149C">
        <w:lastRenderedPageBreak/>
        <w:t>TruncateSize</w:t>
      </w:r>
      <w:proofErr w:type="spellEnd"/>
    </w:p>
    <w:p w14:paraId="63359529" w14:textId="77777777" w:rsidR="009E442D" w:rsidRDefault="009E442D" w:rsidP="009E442D">
      <w:pPr>
        <w:pStyle w:val="ListParagraph"/>
        <w:ind w:left="1440"/>
      </w:pPr>
    </w:p>
    <w:p w14:paraId="19A82189" w14:textId="77777777" w:rsidR="009E442D" w:rsidRDefault="009E442D" w:rsidP="009E442D">
      <w:pPr>
        <w:pStyle w:val="ListParagraph"/>
        <w:numPr>
          <w:ilvl w:val="0"/>
          <w:numId w:val="8"/>
        </w:numPr>
        <w:spacing w:after="0"/>
      </w:pPr>
      <w:r>
        <w:t xml:space="preserve">Event </w:t>
      </w:r>
      <w:r w:rsidR="0068019E">
        <w:t>object</w:t>
      </w:r>
    </w:p>
    <w:p w14:paraId="621B3DDD" w14:textId="77777777" w:rsidR="009E442D" w:rsidRDefault="006B3B80" w:rsidP="009E442D">
      <w:pPr>
        <w:pStyle w:val="ListParagraph"/>
        <w:numPr>
          <w:ilvl w:val="1"/>
          <w:numId w:val="8"/>
        </w:numPr>
        <w:spacing w:after="0"/>
      </w:pPr>
      <w:r>
        <w:t>Event Report</w:t>
      </w:r>
    </w:p>
    <w:p w14:paraId="4A2130DC" w14:textId="77777777" w:rsidR="009E442D" w:rsidRDefault="009E442D" w:rsidP="009E442D">
      <w:pPr>
        <w:pStyle w:val="ListParagraph"/>
        <w:numPr>
          <w:ilvl w:val="1"/>
          <w:numId w:val="8"/>
        </w:numPr>
        <w:spacing w:after="0"/>
      </w:pPr>
      <w:r>
        <w:t>Event Action List</w:t>
      </w:r>
    </w:p>
    <w:p w14:paraId="765C3F23" w14:textId="77777777" w:rsidR="009E442D" w:rsidRDefault="009E442D" w:rsidP="009E442D">
      <w:pPr>
        <w:pStyle w:val="ListParagraph"/>
        <w:numPr>
          <w:ilvl w:val="2"/>
          <w:numId w:val="8"/>
        </w:numPr>
        <w:spacing w:after="0"/>
      </w:pPr>
      <w:r>
        <w:t>QoS Q assignment</w:t>
      </w:r>
    </w:p>
    <w:p w14:paraId="4BEF0C0A" w14:textId="77777777" w:rsidR="009E442D" w:rsidRDefault="009E442D" w:rsidP="009E442D">
      <w:pPr>
        <w:pStyle w:val="ListParagraph"/>
        <w:numPr>
          <w:ilvl w:val="2"/>
          <w:numId w:val="8"/>
        </w:numPr>
        <w:spacing w:after="0"/>
      </w:pPr>
      <w:proofErr w:type="spellStart"/>
      <w:r>
        <w:t>Nexthop</w:t>
      </w:r>
      <w:proofErr w:type="spellEnd"/>
    </w:p>
    <w:p w14:paraId="2CADABE2" w14:textId="77777777" w:rsidR="009E442D" w:rsidRDefault="009E442D" w:rsidP="006B3B80">
      <w:pPr>
        <w:pStyle w:val="ListParagraph"/>
        <w:numPr>
          <w:ilvl w:val="2"/>
          <w:numId w:val="8"/>
        </w:numPr>
        <w:spacing w:after="0"/>
      </w:pPr>
      <w:r>
        <w:t>Report</w:t>
      </w:r>
    </w:p>
    <w:p w14:paraId="1DA7C52F" w14:textId="77777777" w:rsidR="00587943" w:rsidRDefault="00587943" w:rsidP="00587943">
      <w:pPr>
        <w:spacing w:after="0"/>
      </w:pPr>
    </w:p>
    <w:p w14:paraId="48446BDF" w14:textId="77777777" w:rsidR="009E442D" w:rsidRDefault="009E442D" w:rsidP="009E442D">
      <w:pPr>
        <w:pStyle w:val="ListParagraph"/>
        <w:numPr>
          <w:ilvl w:val="0"/>
          <w:numId w:val="8"/>
        </w:numPr>
        <w:spacing w:after="0"/>
      </w:pPr>
      <w:r>
        <w:t xml:space="preserve">Data Report </w:t>
      </w:r>
      <w:r w:rsidR="0068019E">
        <w:t>object</w:t>
      </w:r>
    </w:p>
    <w:p w14:paraId="03EB3503" w14:textId="77777777" w:rsidR="009E442D" w:rsidRDefault="009E442D" w:rsidP="009E442D">
      <w:pPr>
        <w:pStyle w:val="ListParagraph"/>
        <w:numPr>
          <w:ilvl w:val="1"/>
          <w:numId w:val="8"/>
        </w:numPr>
        <w:spacing w:after="0"/>
      </w:pPr>
      <w:r>
        <w:t>Report Type</w:t>
      </w:r>
    </w:p>
    <w:p w14:paraId="715D7640" w14:textId="77777777" w:rsidR="009E442D" w:rsidRDefault="009E442D" w:rsidP="009E442D">
      <w:pPr>
        <w:pStyle w:val="ListParagraph"/>
        <w:numPr>
          <w:ilvl w:val="2"/>
          <w:numId w:val="8"/>
        </w:numPr>
        <w:spacing w:after="0"/>
      </w:pPr>
      <w:r>
        <w:t>SFLOW</w:t>
      </w:r>
    </w:p>
    <w:p w14:paraId="298E5E00" w14:textId="77777777" w:rsidR="009E442D" w:rsidRDefault="009E442D" w:rsidP="009E442D">
      <w:pPr>
        <w:pStyle w:val="ListParagraph"/>
        <w:numPr>
          <w:ilvl w:val="2"/>
          <w:numId w:val="8"/>
        </w:numPr>
        <w:spacing w:after="0"/>
      </w:pPr>
      <w:r>
        <w:t>IPFIX</w:t>
      </w:r>
    </w:p>
    <w:p w14:paraId="55B8FD71" w14:textId="77777777" w:rsidR="009E442D" w:rsidRDefault="009E442D" w:rsidP="009E442D">
      <w:pPr>
        <w:pStyle w:val="ListParagraph"/>
        <w:numPr>
          <w:ilvl w:val="2"/>
          <w:numId w:val="8"/>
        </w:numPr>
        <w:spacing w:after="0"/>
      </w:pPr>
      <w:proofErr w:type="spellStart"/>
      <w:r>
        <w:t>ProtoBuf</w:t>
      </w:r>
      <w:proofErr w:type="spellEnd"/>
    </w:p>
    <w:p w14:paraId="34DFB0EB" w14:textId="77777777" w:rsidR="009E442D" w:rsidRDefault="009E442D" w:rsidP="009E442D">
      <w:pPr>
        <w:pStyle w:val="ListParagraph"/>
        <w:numPr>
          <w:ilvl w:val="2"/>
          <w:numId w:val="8"/>
        </w:numPr>
        <w:spacing w:after="0"/>
      </w:pPr>
      <w:r>
        <w:t>TRHIFT</w:t>
      </w:r>
    </w:p>
    <w:p w14:paraId="0492EB2F" w14:textId="77777777" w:rsidR="009E442D" w:rsidRDefault="009E442D" w:rsidP="009E442D">
      <w:pPr>
        <w:pStyle w:val="ListParagraph"/>
        <w:numPr>
          <w:ilvl w:val="2"/>
          <w:numId w:val="8"/>
        </w:numPr>
        <w:spacing w:after="0"/>
      </w:pPr>
      <w:r>
        <w:t>INT</w:t>
      </w:r>
    </w:p>
    <w:p w14:paraId="13552C50" w14:textId="77777777" w:rsidR="009E442D" w:rsidRDefault="009E442D" w:rsidP="009E442D">
      <w:pPr>
        <w:pStyle w:val="ListParagraph"/>
        <w:numPr>
          <w:ilvl w:val="2"/>
          <w:numId w:val="8"/>
        </w:numPr>
        <w:spacing w:after="0"/>
      </w:pPr>
      <w:r>
        <w:t>HISTOGRAM</w:t>
      </w:r>
    </w:p>
    <w:p w14:paraId="4591C26B" w14:textId="77777777" w:rsidR="009E442D" w:rsidRDefault="009E442D" w:rsidP="009E442D">
      <w:pPr>
        <w:pStyle w:val="ListParagraph"/>
        <w:numPr>
          <w:ilvl w:val="2"/>
          <w:numId w:val="8"/>
        </w:numPr>
        <w:spacing w:after="0"/>
      </w:pPr>
      <w:proofErr w:type="spellStart"/>
      <w:r>
        <w:t>VendorEXTN</w:t>
      </w:r>
      <w:proofErr w:type="spellEnd"/>
    </w:p>
    <w:p w14:paraId="03DC560C" w14:textId="77777777" w:rsidR="008C1982" w:rsidRDefault="008C1982" w:rsidP="008C1982">
      <w:pPr>
        <w:pStyle w:val="ListParagraph"/>
        <w:numPr>
          <w:ilvl w:val="1"/>
          <w:numId w:val="8"/>
        </w:numPr>
        <w:spacing w:after="0"/>
      </w:pPr>
      <w:r>
        <w:t>Histogram number of bins</w:t>
      </w:r>
    </w:p>
    <w:p w14:paraId="36DDAF4D" w14:textId="77777777" w:rsidR="008C1982" w:rsidRDefault="008C1982" w:rsidP="008C1982">
      <w:pPr>
        <w:pStyle w:val="ListParagraph"/>
        <w:numPr>
          <w:ilvl w:val="1"/>
          <w:numId w:val="8"/>
        </w:numPr>
        <w:spacing w:after="0"/>
      </w:pPr>
      <w:r>
        <w:t>Histogram bin boundary</w:t>
      </w:r>
    </w:p>
    <w:p w14:paraId="719AE580" w14:textId="77777777" w:rsidR="009E442D" w:rsidRDefault="009E442D" w:rsidP="009E442D">
      <w:pPr>
        <w:pStyle w:val="ListParagraph"/>
        <w:ind w:left="2160"/>
      </w:pPr>
    </w:p>
    <w:p w14:paraId="5E63591B" w14:textId="77777777" w:rsidR="009E442D" w:rsidRDefault="009E442D" w:rsidP="009E442D">
      <w:pPr>
        <w:pStyle w:val="ListParagraph"/>
        <w:numPr>
          <w:ilvl w:val="0"/>
          <w:numId w:val="8"/>
        </w:numPr>
        <w:spacing w:after="0"/>
      </w:pPr>
      <w:r>
        <w:t xml:space="preserve">Threshold </w:t>
      </w:r>
      <w:r w:rsidR="0068019E">
        <w:t>object</w:t>
      </w:r>
    </w:p>
    <w:p w14:paraId="245E5985" w14:textId="77777777" w:rsidR="009E442D" w:rsidRDefault="009E442D" w:rsidP="009E442D">
      <w:pPr>
        <w:pStyle w:val="ListParagraph"/>
        <w:numPr>
          <w:ilvl w:val="1"/>
          <w:numId w:val="8"/>
        </w:numPr>
        <w:spacing w:after="0"/>
      </w:pPr>
      <w:r>
        <w:t>High water mark</w:t>
      </w:r>
    </w:p>
    <w:p w14:paraId="529D0EB2" w14:textId="77777777" w:rsidR="009E442D" w:rsidRDefault="009E442D" w:rsidP="009E442D">
      <w:pPr>
        <w:pStyle w:val="ListParagraph"/>
        <w:numPr>
          <w:ilvl w:val="1"/>
          <w:numId w:val="8"/>
        </w:numPr>
        <w:spacing w:after="0"/>
      </w:pPr>
      <w:r>
        <w:t>Low water mark</w:t>
      </w:r>
    </w:p>
    <w:p w14:paraId="6E499229" w14:textId="77777777" w:rsidR="009E442D" w:rsidRDefault="009E442D" w:rsidP="009E442D">
      <w:pPr>
        <w:pStyle w:val="ListParagraph"/>
        <w:numPr>
          <w:ilvl w:val="1"/>
          <w:numId w:val="8"/>
        </w:numPr>
        <w:spacing w:after="0"/>
      </w:pPr>
      <w:r>
        <w:t>Latency</w:t>
      </w:r>
    </w:p>
    <w:p w14:paraId="17792463" w14:textId="77777777" w:rsidR="009E442D" w:rsidRDefault="009E442D" w:rsidP="009E442D">
      <w:pPr>
        <w:pStyle w:val="ListParagraph"/>
        <w:numPr>
          <w:ilvl w:val="1"/>
          <w:numId w:val="8"/>
        </w:numPr>
        <w:spacing w:after="0"/>
      </w:pPr>
      <w:r>
        <w:t>Rate</w:t>
      </w:r>
    </w:p>
    <w:p w14:paraId="1D759640" w14:textId="77777777" w:rsidR="009E442D" w:rsidRDefault="009E442D" w:rsidP="009E442D">
      <w:pPr>
        <w:pStyle w:val="ListParagraph"/>
        <w:numPr>
          <w:ilvl w:val="1"/>
          <w:numId w:val="8"/>
        </w:numPr>
        <w:spacing w:after="0"/>
      </w:pPr>
      <w:r>
        <w:t>Absolute Value</w:t>
      </w:r>
    </w:p>
    <w:p w14:paraId="4311D623" w14:textId="77777777" w:rsidR="009E442D" w:rsidRDefault="009E442D" w:rsidP="009E442D"/>
    <w:p w14:paraId="1E50E218" w14:textId="77777777" w:rsidR="009E442D" w:rsidRDefault="009E442D" w:rsidP="009E442D">
      <w:pPr>
        <w:pStyle w:val="ListParagraph"/>
        <w:numPr>
          <w:ilvl w:val="0"/>
          <w:numId w:val="8"/>
        </w:numPr>
        <w:spacing w:after="0"/>
      </w:pPr>
      <w:r>
        <w:t xml:space="preserve">Transport </w:t>
      </w:r>
      <w:r w:rsidR="0068019E">
        <w:t>object</w:t>
      </w:r>
    </w:p>
    <w:p w14:paraId="1FFE8358" w14:textId="77777777" w:rsidR="00A52126" w:rsidRDefault="00A52126" w:rsidP="00A52126">
      <w:pPr>
        <w:pStyle w:val="ListParagraph"/>
        <w:numPr>
          <w:ilvl w:val="1"/>
          <w:numId w:val="8"/>
        </w:numPr>
        <w:spacing w:after="0"/>
      </w:pPr>
      <w:r>
        <w:t>Transport Type</w:t>
      </w:r>
    </w:p>
    <w:p w14:paraId="02018B88" w14:textId="77777777" w:rsidR="00A52126" w:rsidRDefault="00A52126" w:rsidP="00A52126">
      <w:pPr>
        <w:pStyle w:val="ListParagraph"/>
        <w:numPr>
          <w:ilvl w:val="2"/>
          <w:numId w:val="8"/>
        </w:numPr>
        <w:spacing w:after="0"/>
      </w:pPr>
      <w:r>
        <w:t>TCP</w:t>
      </w:r>
    </w:p>
    <w:p w14:paraId="10529B9A" w14:textId="77777777" w:rsidR="00A52126" w:rsidRDefault="00A52126" w:rsidP="00A52126">
      <w:pPr>
        <w:pStyle w:val="ListParagraph"/>
        <w:numPr>
          <w:ilvl w:val="2"/>
          <w:numId w:val="8"/>
        </w:numPr>
        <w:spacing w:after="0"/>
      </w:pPr>
      <w:r>
        <w:t>UDP</w:t>
      </w:r>
    </w:p>
    <w:p w14:paraId="4C282974" w14:textId="77777777" w:rsidR="00A52126" w:rsidRDefault="00A52126" w:rsidP="00A52126">
      <w:pPr>
        <w:pStyle w:val="ListParagraph"/>
        <w:numPr>
          <w:ilvl w:val="2"/>
          <w:numId w:val="8"/>
        </w:numPr>
        <w:spacing w:after="0"/>
      </w:pPr>
      <w:r>
        <w:t>INT</w:t>
      </w:r>
    </w:p>
    <w:p w14:paraId="3BCB3510" w14:textId="77777777" w:rsidR="00A52126" w:rsidRDefault="00A52126" w:rsidP="00A52126">
      <w:pPr>
        <w:pStyle w:val="ListParagraph"/>
        <w:numPr>
          <w:ilvl w:val="2"/>
          <w:numId w:val="8"/>
        </w:numPr>
        <w:spacing w:after="0"/>
      </w:pPr>
      <w:proofErr w:type="spellStart"/>
      <w:r>
        <w:t>gRPC</w:t>
      </w:r>
      <w:proofErr w:type="spellEnd"/>
    </w:p>
    <w:p w14:paraId="7DBF6C31" w14:textId="77777777"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14:paraId="33A69BA6" w14:textId="77777777" w:rsidR="009E442D" w:rsidRDefault="009E442D" w:rsidP="009E442D">
      <w:pPr>
        <w:pStyle w:val="ListParagraph"/>
        <w:numPr>
          <w:ilvl w:val="1"/>
          <w:numId w:val="8"/>
        </w:numPr>
        <w:spacing w:after="0"/>
      </w:pPr>
      <w:r>
        <w:t>Transport Authentication</w:t>
      </w:r>
    </w:p>
    <w:p w14:paraId="19ADEEEC" w14:textId="77777777" w:rsidR="00A52126" w:rsidRDefault="00A52126" w:rsidP="00A52126">
      <w:pPr>
        <w:pStyle w:val="ListParagraph"/>
        <w:numPr>
          <w:ilvl w:val="2"/>
          <w:numId w:val="8"/>
        </w:numPr>
        <w:spacing w:after="0"/>
      </w:pPr>
      <w:r>
        <w:t>SSL</w:t>
      </w:r>
    </w:p>
    <w:p w14:paraId="40B38F61" w14:textId="77777777" w:rsidR="00A52126" w:rsidRDefault="00A52126" w:rsidP="00A52126">
      <w:pPr>
        <w:pStyle w:val="ListParagraph"/>
        <w:numPr>
          <w:ilvl w:val="2"/>
          <w:numId w:val="8"/>
        </w:numPr>
        <w:spacing w:after="0"/>
      </w:pPr>
      <w:r>
        <w:t>TLS</w:t>
      </w:r>
    </w:p>
    <w:p w14:paraId="43904631" w14:textId="77777777" w:rsidR="009E442D" w:rsidRDefault="009E442D" w:rsidP="009E442D"/>
    <w:p w14:paraId="10E1AA5C" w14:textId="77777777" w:rsidR="00996E9E" w:rsidRDefault="00996E9E" w:rsidP="00996E9E">
      <w:pPr>
        <w:pStyle w:val="Heading2"/>
        <w:numPr>
          <w:ilvl w:val="1"/>
          <w:numId w:val="3"/>
        </w:numPr>
        <w:ind w:hanging="576"/>
      </w:pPr>
      <w:bookmarkStart w:id="205" w:name="_Toc39660747"/>
      <w:r>
        <w:t xml:space="preserve">TAM Object </w:t>
      </w:r>
      <w:r w:rsidR="0002149E">
        <w:t xml:space="preserve">and </w:t>
      </w:r>
      <w:r>
        <w:t>Bind Points</w:t>
      </w:r>
      <w:bookmarkEnd w:id="205"/>
    </w:p>
    <w:p w14:paraId="3C5135C2" w14:textId="77777777"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14:paraId="12881F02" w14:textId="77777777" w:rsidR="0002149E" w:rsidRDefault="0002149E" w:rsidP="00996E9E">
      <w:r>
        <w:t>Similarly TAM event object is a collection of TAM event threshold, TAM event action and TAM collector objects.</w:t>
      </w:r>
    </w:p>
    <w:p w14:paraId="0B1A46CD" w14:textId="77777777"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14:paraId="0A1AED5C" w14:textId="77777777" w:rsidR="0002149E" w:rsidRDefault="0002149E" w:rsidP="00996E9E"/>
    <w:p w14:paraId="46108F74" w14:textId="77777777" w:rsidR="0002149E" w:rsidRDefault="0002149E" w:rsidP="00996E9E">
      <w:r w:rsidRPr="0002149E">
        <w:rPr>
          <w:noProof/>
          <w:lang w:val="en-US" w:eastAsia="en-US" w:bidi="ar-SA"/>
        </w:rPr>
        <w:lastRenderedPageBreak/>
        <w:drawing>
          <wp:inline distT="0" distB="0" distL="0" distR="0" wp14:anchorId="3136280F" wp14:editId="05AB98D3">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7495"/>
                    </a:xfrm>
                    <a:prstGeom prst="rect">
                      <a:avLst/>
                    </a:prstGeom>
                    <a:ln>
                      <a:solidFill>
                        <a:schemeClr val="tx1"/>
                      </a:solidFill>
                    </a:ln>
                  </pic:spPr>
                </pic:pic>
              </a:graphicData>
            </a:graphic>
          </wp:inline>
        </w:drawing>
      </w:r>
    </w:p>
    <w:p w14:paraId="045C355A"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14:paraId="607779DC" w14:textId="77777777" w:rsidR="0002149E" w:rsidRDefault="0002149E" w:rsidP="00996E9E"/>
    <w:p w14:paraId="628AE7A7" w14:textId="77777777" w:rsidR="00996E9E" w:rsidRDefault="00996E9E" w:rsidP="00996E9E">
      <w:r>
        <w:t>TAM telemetry and event objects are generic containers specifying what data to gather, what data encoding and wire protocol to use to send this data to a collector.</w:t>
      </w:r>
    </w:p>
    <w:p w14:paraId="05E5DFBE" w14:textId="77777777"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14:paraId="5EC528FB" w14:textId="77777777" w:rsidR="00996E9E" w:rsidRDefault="00996E9E" w:rsidP="00996E9E">
      <w:r>
        <w:t xml:space="preserve">This binding </w:t>
      </w:r>
      <w:r w:rsidR="006F0E10">
        <w:t>could</w:t>
      </w:r>
      <w:r>
        <w:t xml:space="preserve"> be achieved using following two approaches</w:t>
      </w:r>
    </w:p>
    <w:p w14:paraId="4CC1FE6C" w14:textId="77777777"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14:paraId="494A5BE3" w14:textId="77777777"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14:paraId="44B3E776" w14:textId="77777777" w:rsidR="0002149E" w:rsidRDefault="0002149E" w:rsidP="0002149E">
      <w:pPr>
        <w:ind w:left="360"/>
      </w:pPr>
      <w:r>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xml:space="preserve"> TAM object may be pointed to by both TAM_EVENT and TAM_TELEMETRY object. Driver will parse both the objects and configure the switch for events and also telemetry streaming.</w:t>
      </w:r>
    </w:p>
    <w:p w14:paraId="44C36518" w14:textId="77777777" w:rsidR="0002149E" w:rsidRDefault="0002149E" w:rsidP="0002149E">
      <w:pPr>
        <w:ind w:left="360"/>
      </w:pPr>
      <w:r>
        <w:t>If SAI TAM driver detects an unsupported event or telemetry data type in the TAM object, it must return error indicating the failure of configuration of individual TAM type.</w:t>
      </w:r>
    </w:p>
    <w:p w14:paraId="170A31A6" w14:textId="77777777" w:rsidR="0002149E" w:rsidRDefault="0002149E" w:rsidP="0002149E">
      <w:pPr>
        <w:keepNext/>
        <w:ind w:left="360"/>
      </w:pPr>
      <w:r w:rsidRPr="0002149E">
        <w:rPr>
          <w:noProof/>
          <w:lang w:val="en-US" w:eastAsia="en-US" w:bidi="ar-SA"/>
        </w:rPr>
        <w:lastRenderedPageBreak/>
        <w:drawing>
          <wp:inline distT="0" distB="0" distL="0" distR="0" wp14:anchorId="2312942C" wp14:editId="1ACB1455">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5785"/>
                    </a:xfrm>
                    <a:prstGeom prst="rect">
                      <a:avLst/>
                    </a:prstGeom>
                  </pic:spPr>
                </pic:pic>
              </a:graphicData>
            </a:graphic>
          </wp:inline>
        </w:drawing>
      </w:r>
    </w:p>
    <w:p w14:paraId="7D1F5E4E"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14:paraId="3771CE99" w14:textId="77777777" w:rsidR="0002149E" w:rsidRPr="00996E9E" w:rsidRDefault="0002149E" w:rsidP="0002149E">
      <w:pPr>
        <w:ind w:left="360"/>
      </w:pPr>
      <w:r>
        <w:t xml:space="preserve"> </w:t>
      </w:r>
    </w:p>
    <w:p w14:paraId="240F8B97" w14:textId="77777777" w:rsidR="00294FA0" w:rsidRPr="00294FA0" w:rsidRDefault="00294FA0" w:rsidP="00294FA0"/>
    <w:p w14:paraId="036AE8B1" w14:textId="77777777" w:rsidR="00C9004B" w:rsidRDefault="00C9004B">
      <w:pPr>
        <w:pStyle w:val="Heading1"/>
        <w:numPr>
          <w:ilvl w:val="0"/>
          <w:numId w:val="3"/>
        </w:numPr>
        <w:ind w:hanging="432"/>
      </w:pPr>
      <w:bookmarkStart w:id="206" w:name="_44sinio" w:colFirst="0" w:colLast="0"/>
      <w:bookmarkStart w:id="207" w:name="_2jxsxqh" w:colFirst="0" w:colLast="0"/>
      <w:bookmarkStart w:id="208" w:name="_z337ya" w:colFirst="0" w:colLast="0"/>
      <w:bookmarkStart w:id="209" w:name="_3j2qqm3" w:colFirst="0" w:colLast="0"/>
      <w:bookmarkStart w:id="210" w:name="_Toc39660748"/>
      <w:bookmarkEnd w:id="206"/>
      <w:bookmarkEnd w:id="207"/>
      <w:bookmarkEnd w:id="208"/>
      <w:bookmarkEnd w:id="209"/>
      <w:r>
        <w:t>Serialization and De-serialization</w:t>
      </w:r>
      <w:bookmarkEnd w:id="210"/>
    </w:p>
    <w:p w14:paraId="376D70B2" w14:textId="77777777"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14:paraId="7C891E73" w14:textId="77777777"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14:paraId="33620E0D" w14:textId="77777777" w:rsidR="00C9004B" w:rsidRDefault="00C9004B" w:rsidP="00C9004B">
      <w:r>
        <w:t xml:space="preserve">Serialization and de-serialization is done by the auto generated code by the proto compiler. </w:t>
      </w:r>
      <w:proofErr w:type="spellStart"/>
      <w:r>
        <w:t>Protoc</w:t>
      </w:r>
      <w:proofErr w:type="spellEnd"/>
      <w:r>
        <w:t xml:space="preserve"> is the opensource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14:paraId="53C1CE55" w14:textId="77777777" w:rsidR="00C9004B" w:rsidRDefault="00C9004B" w:rsidP="00C9004B"/>
    <w:p w14:paraId="4D1562E7" w14:textId="77777777" w:rsidR="00C9004B" w:rsidRDefault="00C9004B" w:rsidP="00C9004B">
      <w:pPr>
        <w:pStyle w:val="NormalWeb"/>
        <w:ind w:left="2880"/>
        <w:rPr>
          <w:lang w:val="en-IN" w:eastAsia="en-IN" w:bidi="te-IN"/>
        </w:rPr>
      </w:pPr>
    </w:p>
    <w:p w14:paraId="48801175" w14:textId="77777777" w:rsidR="00C9004B" w:rsidRDefault="00C9004B" w:rsidP="00C9004B">
      <w:pPr>
        <w:pStyle w:val="NormalWeb"/>
        <w:ind w:left="2160"/>
        <w:rPr>
          <w:lang w:val="en-IN" w:eastAsia="en-IN" w:bidi="te-IN"/>
        </w:rPr>
      </w:pPr>
      <w:r w:rsidRPr="00B760BB">
        <w:rPr>
          <w:noProof/>
        </w:rPr>
        <w:lastRenderedPageBreak/>
        <w:drawing>
          <wp:inline distT="0" distB="0" distL="0" distR="0" wp14:anchorId="7BD7CB21" wp14:editId="2098B16B">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5530" cy="2915649"/>
                    </a:xfrm>
                    <a:prstGeom prst="rect">
                      <a:avLst/>
                    </a:prstGeom>
                  </pic:spPr>
                </pic:pic>
              </a:graphicData>
            </a:graphic>
          </wp:inline>
        </w:drawing>
      </w:r>
    </w:p>
    <w:p w14:paraId="742A91AA" w14:textId="77777777" w:rsidR="00C9004B" w:rsidRDefault="00C9004B" w:rsidP="00C9004B">
      <w:pPr>
        <w:spacing w:after="0"/>
      </w:pPr>
      <w:r>
        <w:t>This also means that SAI driver has to do work once for both external collector as well as local host.</w:t>
      </w:r>
    </w:p>
    <w:p w14:paraId="202310A2" w14:textId="77777777"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14:paraId="7C41E3A6" w14:textId="77777777" w:rsidR="00C9004B" w:rsidRDefault="00CA6E51" w:rsidP="00C9004B">
      <w:pPr>
        <w:pStyle w:val="NormalWeb"/>
        <w:spacing w:before="0" w:beforeAutospacing="0"/>
        <w:rPr>
          <w:rFonts w:asciiTheme="minorHAnsi" w:hAnsiTheme="minorHAnsi" w:cstheme="minorHAnsi"/>
          <w:sz w:val="18"/>
          <w:szCs w:val="18"/>
          <w:lang w:val="en-IN" w:eastAsia="en-IN" w:bidi="te-IN"/>
        </w:rPr>
      </w:pPr>
      <w:hyperlink r:id="rId26"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14:paraId="06C75E7B" w14:textId="77777777"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14:paraId="29803BDF"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14:paraId="3785B3C7"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1F4EA400"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w:t>
      </w:r>
      <w:proofErr w:type="spellStart"/>
      <w:r>
        <w:rPr>
          <w:rFonts w:asciiTheme="minorHAnsi" w:hAnsiTheme="minorHAnsi" w:cstheme="minorHAnsi"/>
          <w:sz w:val="18"/>
          <w:szCs w:val="18"/>
          <w:lang w:val="en-IN" w:eastAsia="en-IN" w:bidi="te-IN"/>
        </w:rPr>
        <w:t>protoc</w:t>
      </w:r>
      <w:proofErr w:type="spellEnd"/>
      <w:r>
        <w:rPr>
          <w:rFonts w:asciiTheme="minorHAnsi" w:hAnsiTheme="minorHAnsi" w:cstheme="minorHAnsi"/>
          <w:sz w:val="18"/>
          <w:szCs w:val="18"/>
          <w:lang w:val="en-IN" w:eastAsia="en-IN" w:bidi="te-IN"/>
        </w:rPr>
        <w:t xml:space="preserve"> compiler</w:t>
      </w:r>
    </w:p>
    <w:p w14:paraId="26F64B26"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51ADBEA8"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14:paraId="1178024F"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43FD4AEB"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14:paraId="672FF861" w14:textId="77777777"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3658875E" w14:textId="77777777" w:rsidR="00FE05B3" w:rsidRDefault="00FE05B3">
      <w:pPr>
        <w:pStyle w:val="Heading1"/>
        <w:numPr>
          <w:ilvl w:val="0"/>
          <w:numId w:val="3"/>
        </w:numPr>
        <w:ind w:hanging="432"/>
      </w:pPr>
      <w:bookmarkStart w:id="211" w:name="_Toc39660749"/>
      <w:r>
        <w:t>Creating a New Data Attribute</w:t>
      </w:r>
      <w:r w:rsidR="00AE3359">
        <w:t xml:space="preserve"> in Future</w:t>
      </w:r>
      <w:bookmarkEnd w:id="211"/>
    </w:p>
    <w:p w14:paraId="7D4DEAB9" w14:textId="77777777" w:rsidR="00596E47" w:rsidRDefault="00596E47" w:rsidP="00596E47">
      <w:r>
        <w:t>Creating new data attributes is really simple in this framework</w:t>
      </w:r>
    </w:p>
    <w:p w14:paraId="3132C9A6" w14:textId="77777777" w:rsidR="00596E47" w:rsidRDefault="00596E47" w:rsidP="00596E47">
      <w:r>
        <w:t xml:space="preserve">For </w:t>
      </w:r>
      <w:proofErr w:type="spellStart"/>
      <w:r>
        <w:t>eg.</w:t>
      </w:r>
      <w:proofErr w:type="spellEnd"/>
      <w:r>
        <w:t xml:space="preserve"> A new data attribute FOO_STATS need to introduced. Note that FOO_STATS is the qualifier for the group of stat like PORT_STATS.</w:t>
      </w:r>
    </w:p>
    <w:p w14:paraId="046EA453" w14:textId="77777777"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14:paraId="23A2AE6A"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14:paraId="3309DD1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1C72B6B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14:paraId="77D910C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D6685C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14:paraId="41260B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14:paraId="6B9673F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14:paraId="05EBD71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3A6AF9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14:paraId="6CAC37AF" w14:textId="77777777"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14:paraId="25E11502"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6EFBEE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14:paraId="767A6659"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0B54F6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14:paraId="56B411F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5522DC25"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14:paraId="35644AF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14:paraId="639D93B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2F37C79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14:paraId="09F0C0F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14:paraId="7427F77B"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14:paraId="3C4E2085" w14:textId="77777777" w:rsidR="00596E47" w:rsidRDefault="00596E47" w:rsidP="00596E47">
      <w:pPr>
        <w:pStyle w:val="NormalWeb"/>
        <w:spacing w:before="0" w:beforeAutospacing="0" w:after="0" w:afterAutospacing="0"/>
        <w:rPr>
          <w:rFonts w:asciiTheme="minorHAnsi" w:hAnsiTheme="minorHAnsi" w:cs="Menlo"/>
          <w:sz w:val="18"/>
          <w:szCs w:val="18"/>
        </w:rPr>
      </w:pPr>
    </w:p>
    <w:p w14:paraId="1C426B74"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14:paraId="3B21128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14:paraId="7ED00F7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14:paraId="0EEE4D4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2;     // time when if/stats last reset</w:t>
      </w:r>
    </w:p>
    <w:p w14:paraId="6718739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301741E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14:paraId="0748BAF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14:paraId="0C38C94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798F84A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14:paraId="11E2152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14:paraId="295147A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E3712D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14:paraId="11DA59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14:paraId="00AA972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B762CC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14:paraId="6F9FC3A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ingress_stats</w:t>
      </w:r>
      <w:proofErr w:type="spellEnd"/>
      <w:r w:rsidRPr="00596E47">
        <w:rPr>
          <w:rFonts w:asciiTheme="minorHAnsi" w:hAnsiTheme="minorHAnsi" w:cs="Menlo"/>
          <w:szCs w:val="18"/>
          <w:lang w:val="en-US" w:bidi="ar-SA"/>
        </w:rPr>
        <w:t xml:space="preserve">  = 6;</w:t>
      </w:r>
    </w:p>
    <w:p w14:paraId="5F22A7D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4F8DB93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14:paraId="0B06A80E" w14:textId="77777777"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14:paraId="1969E25A" w14:textId="77777777"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14:paraId="0E1D5231"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14:paraId="15E6DDD2" w14:textId="77777777" w:rsidR="00596E47" w:rsidRDefault="00596E47" w:rsidP="00596E47">
      <w:pPr>
        <w:pStyle w:val="NormalWeb"/>
        <w:spacing w:before="0" w:beforeAutospacing="0" w:after="0" w:afterAutospacing="0"/>
        <w:ind w:left="432"/>
        <w:rPr>
          <w:rFonts w:asciiTheme="minorHAnsi" w:hAnsiTheme="minorHAnsi" w:cs="Menlo"/>
          <w:sz w:val="18"/>
          <w:szCs w:val="18"/>
        </w:rPr>
      </w:pPr>
    </w:p>
    <w:p w14:paraId="54D887B9"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14:paraId="11DB9429" w14:textId="77777777" w:rsidR="00596E47" w:rsidRDefault="00596E47" w:rsidP="00596E47">
      <w:pPr>
        <w:pStyle w:val="NormalWeb"/>
        <w:spacing w:before="0" w:beforeAutospacing="0" w:after="0" w:afterAutospacing="0"/>
        <w:rPr>
          <w:rFonts w:asciiTheme="minorHAnsi" w:hAnsiTheme="minorHAnsi" w:cs="Menlo"/>
          <w:sz w:val="18"/>
          <w:szCs w:val="18"/>
        </w:rPr>
      </w:pPr>
    </w:p>
    <w:p w14:paraId="2FCF951B" w14:textId="77777777"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14:paraId="4997E6BA" w14:textId="77777777" w:rsidR="007B7EEF" w:rsidRDefault="007B7EEF">
      <w:pPr>
        <w:pStyle w:val="Heading1"/>
        <w:numPr>
          <w:ilvl w:val="0"/>
          <w:numId w:val="3"/>
        </w:numPr>
        <w:ind w:hanging="432"/>
      </w:pPr>
      <w:bookmarkStart w:id="212" w:name="_Toc39660750"/>
      <w:r>
        <w:t>Marking the Telemetry Traffic</w:t>
      </w:r>
      <w:bookmarkEnd w:id="212"/>
    </w:p>
    <w:p w14:paraId="637B5711" w14:textId="77777777"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14:paraId="0DC81DCA" w14:textId="77777777" w:rsidR="00341661" w:rsidRDefault="00341661" w:rsidP="00341661">
      <w:r>
        <w:t>There are two use models proposed in the spec</w:t>
      </w:r>
      <w:r w:rsidR="003366CB">
        <w:t xml:space="preserve">. This spec </w:t>
      </w:r>
      <w:r w:rsidR="00F65E1C">
        <w:t>recommends (not mandates) Use Model 2 for operational efficiency.</w:t>
      </w:r>
    </w:p>
    <w:p w14:paraId="512B9677" w14:textId="77777777" w:rsidR="00341661" w:rsidRPr="003366CB" w:rsidRDefault="00341661" w:rsidP="00341661">
      <w:pPr>
        <w:pStyle w:val="ListParagraph"/>
        <w:numPr>
          <w:ilvl w:val="1"/>
          <w:numId w:val="3"/>
        </w:numPr>
        <w:rPr>
          <w:sz w:val="22"/>
        </w:rPr>
      </w:pPr>
      <w:r w:rsidRPr="003366CB">
        <w:rPr>
          <w:sz w:val="22"/>
        </w:rPr>
        <w:t>Use Model 1: Data Based Marking</w:t>
      </w:r>
    </w:p>
    <w:p w14:paraId="10382308" w14:textId="77777777"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14:paraId="54A4AE8A" w14:textId="77777777" w:rsidR="003366CB" w:rsidRDefault="003366CB" w:rsidP="00341661">
      <w:pPr>
        <w:pStyle w:val="ListParagraph"/>
        <w:ind w:left="576"/>
      </w:pPr>
      <w:r>
        <w:t>This model also puts burden on the collector to differentiate different class of traffic as it will be appearing on a single listener socket.</w:t>
      </w:r>
    </w:p>
    <w:p w14:paraId="4CC8CCA8" w14:textId="77777777"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14:paraId="4E6031C8" w14:textId="77777777" w:rsidR="003366CB" w:rsidRDefault="003366CB" w:rsidP="00341661">
      <w:pPr>
        <w:pStyle w:val="ListParagraph"/>
        <w:ind w:left="576"/>
      </w:pPr>
    </w:p>
    <w:p w14:paraId="5B629CF2" w14:textId="77777777" w:rsidR="00341661" w:rsidRPr="00F65E1C" w:rsidRDefault="00341661" w:rsidP="00341661">
      <w:pPr>
        <w:pStyle w:val="ListParagraph"/>
        <w:numPr>
          <w:ilvl w:val="1"/>
          <w:numId w:val="3"/>
        </w:numPr>
        <w:rPr>
          <w:sz w:val="22"/>
        </w:rPr>
      </w:pPr>
      <w:r w:rsidRPr="00F65E1C">
        <w:rPr>
          <w:sz w:val="22"/>
        </w:rPr>
        <w:t xml:space="preserve">User Model 2: Session Based Marking </w:t>
      </w:r>
    </w:p>
    <w:p w14:paraId="712BE134" w14:textId="77777777"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14:paraId="3B6B7A4F" w14:textId="77777777" w:rsidR="003366CB" w:rsidRDefault="003366CB" w:rsidP="003366CB">
      <w:pPr>
        <w:pStyle w:val="ListParagraph"/>
        <w:ind w:left="576"/>
      </w:pPr>
      <w:r>
        <w:t>Collector subsystem is typically provisioned with multiple listener sockets where each listener socket maps to a DSCP code point.</w:t>
      </w:r>
    </w:p>
    <w:p w14:paraId="253FEA43" w14:textId="77777777" w:rsidR="003366CB" w:rsidRDefault="003366CB" w:rsidP="003366CB">
      <w:pPr>
        <w:pStyle w:val="ListParagraph"/>
        <w:ind w:left="576"/>
      </w:pPr>
      <w:r>
        <w:t xml:space="preserve">For example </w:t>
      </w:r>
    </w:p>
    <w:p w14:paraId="200AE3B5" w14:textId="77777777" w:rsidR="003366CB" w:rsidRDefault="003366CB" w:rsidP="003366CB">
      <w:pPr>
        <w:pStyle w:val="ListParagraph"/>
        <w:ind w:left="576"/>
      </w:pPr>
      <w:r>
        <w:t>DSCP CP-X can be mapped to a DPORT-X in collector instance-X</w:t>
      </w:r>
    </w:p>
    <w:p w14:paraId="5CCE68A6" w14:textId="77777777" w:rsidR="003366CB" w:rsidRDefault="003366CB" w:rsidP="003366CB">
      <w:pPr>
        <w:pStyle w:val="ListParagraph"/>
        <w:ind w:left="576"/>
      </w:pPr>
      <w:r>
        <w:t>DSCP CP-Y can be mapped to a DPORT-Y in collector instance-Y</w:t>
      </w:r>
    </w:p>
    <w:p w14:paraId="75919699" w14:textId="77777777" w:rsidR="003366CB" w:rsidRDefault="003366CB" w:rsidP="003366CB">
      <w:pPr>
        <w:pStyle w:val="ListParagraph"/>
        <w:ind w:left="576"/>
      </w:pPr>
      <w:r>
        <w:t>Rest of the tuple (SIP, DIP, Proto, SPORT) remains same.</w:t>
      </w:r>
    </w:p>
    <w:p w14:paraId="6D4B53CE" w14:textId="77777777" w:rsidR="003366CB" w:rsidRDefault="003366CB" w:rsidP="003366CB">
      <w:pPr>
        <w:pStyle w:val="ListParagraph"/>
        <w:ind w:left="576"/>
      </w:pPr>
    </w:p>
    <w:p w14:paraId="7DDAF926" w14:textId="77777777" w:rsidR="003366CB" w:rsidRDefault="003366CB" w:rsidP="003366CB">
      <w:pPr>
        <w:pStyle w:val="ListParagraph"/>
        <w:ind w:left="576"/>
      </w:pPr>
      <w:r>
        <w:t>This allows collector subsystem to scale by allowing to allocate more memory or pinning a CPU for a given DSCP CP.</w:t>
      </w:r>
    </w:p>
    <w:p w14:paraId="5495159F" w14:textId="77777777" w:rsidR="003366CB" w:rsidRDefault="003366CB" w:rsidP="003366CB">
      <w:pPr>
        <w:pStyle w:val="ListParagraph"/>
        <w:ind w:left="576"/>
      </w:pPr>
      <w:r>
        <w:t>SAI Driver or chip do not need to perform any grouping of data attributes and the implementation is lot simpler.</w:t>
      </w:r>
    </w:p>
    <w:p w14:paraId="766B6779" w14:textId="77777777" w:rsidR="007B7EEF" w:rsidRPr="007B7EEF" w:rsidRDefault="007B7EEF" w:rsidP="007B7EEF">
      <w:pPr>
        <w:pStyle w:val="NormalWeb"/>
        <w:rPr>
          <w:lang w:val="en-IN" w:eastAsia="en-IN" w:bidi="te-IN"/>
        </w:rPr>
      </w:pPr>
    </w:p>
    <w:p w14:paraId="116D90AF" w14:textId="77777777" w:rsidR="007B7EEF" w:rsidRDefault="007B7EEF">
      <w:pPr>
        <w:pStyle w:val="Heading1"/>
        <w:numPr>
          <w:ilvl w:val="0"/>
          <w:numId w:val="3"/>
        </w:numPr>
        <w:ind w:hanging="432"/>
      </w:pPr>
      <w:bookmarkStart w:id="213" w:name="_Toc39660751"/>
      <w:r>
        <w:t>Events without threshold attributes</w:t>
      </w:r>
      <w:bookmarkEnd w:id="213"/>
    </w:p>
    <w:p w14:paraId="335449A4" w14:textId="77777777" w:rsidR="007B7EEF" w:rsidRDefault="007B7EEF" w:rsidP="007B7EEF">
      <w:r>
        <w:t xml:space="preserve">Events should always be guarded with some threshold value else it will be a continuous stream of events, SAI_TAM_EVENT_ATTR_THRESHOLD is made as a mandatory attribute in </w:t>
      </w:r>
      <w:proofErr w:type="spellStart"/>
      <w:r>
        <w:t>sai_tam_even_attr_t</w:t>
      </w:r>
      <w:proofErr w:type="spellEnd"/>
      <w:r>
        <w:t xml:space="preserve">. But there might be some events which do not need a threshold object. For such cases this attribute should still be defined and initialized to SAI_NULL_OBJECT_ID. For </w:t>
      </w:r>
      <w:proofErr w:type="spellStart"/>
      <w:r>
        <w:t>eg</w:t>
      </w:r>
      <w:proofErr w:type="spellEnd"/>
    </w:p>
    <w:p w14:paraId="4399D7AB" w14:textId="77777777"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7FF392B5" w14:textId="77777777"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14:paraId="3E5036EB" w14:textId="77777777" w:rsidR="007B7EEF" w:rsidRPr="007B7EEF" w:rsidRDefault="007B7EEF" w:rsidP="007B7EEF">
      <w:pPr>
        <w:pStyle w:val="NormalWeb"/>
        <w:rPr>
          <w:lang w:val="en-IN" w:eastAsia="en-IN" w:bidi="te-IN"/>
        </w:rPr>
      </w:pPr>
    </w:p>
    <w:p w14:paraId="2657B74E" w14:textId="77777777" w:rsidR="00753777" w:rsidRDefault="00753777">
      <w:pPr>
        <w:pStyle w:val="Heading1"/>
        <w:numPr>
          <w:ilvl w:val="0"/>
          <w:numId w:val="3"/>
        </w:numPr>
        <w:ind w:hanging="432"/>
      </w:pPr>
      <w:bookmarkStart w:id="214" w:name="_Toc39660752"/>
      <w:r>
        <w:t>Creating a New Event in Future</w:t>
      </w:r>
      <w:bookmarkEnd w:id="214"/>
    </w:p>
    <w:p w14:paraId="0E1FEE53" w14:textId="77777777"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w:t>
      </w:r>
      <w:proofErr w:type="spellStart"/>
      <w:r>
        <w:t>eg.</w:t>
      </w:r>
      <w:proofErr w:type="spellEnd"/>
      <w:r>
        <w:t xml:space="preserve">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14:paraId="7A06A876" w14:textId="77777777"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 xml:space="preserve">Add EVENT_FOO in </w:t>
      </w:r>
      <w:proofErr w:type="spellStart"/>
      <w:r>
        <w:rPr>
          <w:rFonts w:asciiTheme="minorHAnsi" w:hAnsiTheme="minorHAnsi"/>
          <w:sz w:val="18"/>
          <w:szCs w:val="18"/>
          <w:lang w:val="en-IN" w:eastAsia="en-IN" w:bidi="te-IN"/>
        </w:rPr>
        <w:t>sai_tam_event_type_t</w:t>
      </w:r>
      <w:proofErr w:type="spellEnd"/>
    </w:p>
    <w:p w14:paraId="6C79AD8D" w14:textId="77777777"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2: Add EVENT_FOO in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w:t>
      </w:r>
    </w:p>
    <w:p w14:paraId="1303EFA3" w14:textId="77777777"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If there is a report generated in the event, format of the report is also specified in the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 xml:space="preserve"> file</w:t>
      </w:r>
    </w:p>
    <w:p w14:paraId="190D0BF8" w14:textId="77777777" w:rsidR="00DA1509" w:rsidRDefault="00DA1509">
      <w:pPr>
        <w:pStyle w:val="Heading1"/>
        <w:numPr>
          <w:ilvl w:val="0"/>
          <w:numId w:val="3"/>
        </w:numPr>
        <w:ind w:hanging="432"/>
      </w:pPr>
      <w:bookmarkStart w:id="215" w:name="_Toc39660753"/>
      <w:r>
        <w:t>Configuring Inband Network Telemetry</w:t>
      </w:r>
      <w:bookmarkEnd w:id="215"/>
    </w:p>
    <w:p w14:paraId="2490F513" w14:textId="77777777" w:rsidR="006C4AF3" w:rsidRDefault="00DA1509" w:rsidP="00DA1509">
      <w:r>
        <w:t>INT is per packet per flow based data collection. There are two main constructs for data collection on a per packet basis.</w:t>
      </w:r>
    </w:p>
    <w:p w14:paraId="6816946B" w14:textId="77777777" w:rsidR="006C4AF3" w:rsidRDefault="00DA1509" w:rsidP="00DA1509">
      <w:r>
        <w:t>First is the identification of packet</w:t>
      </w:r>
      <w:r w:rsidR="006C4AF3">
        <w:t xml:space="preserve"> for metadata insertion.</w:t>
      </w:r>
      <w:r>
        <w:t xml:space="preserve"> Identification is done based on header chains in IOAM specification, is done based on dedicated L3 protocol in IFA version 2.0 specification, is done based on 64b probe markers in IFA version 1.0 and can be done based on overloading the DSCP bits or </w:t>
      </w:r>
      <w:proofErr w:type="spellStart"/>
      <w:r>
        <w:t>VxLAN</w:t>
      </w:r>
      <w:proofErr w:type="spellEnd"/>
      <w:r>
        <w:t xml:space="preserve"> header bits for custom implementations. Each approach has there pros and cons. This document doesn’t go in </w:t>
      </w:r>
      <w:r w:rsidR="001A0FC4">
        <w:t>details of</w:t>
      </w:r>
      <w:r>
        <w:t xml:space="preserve"> </w:t>
      </w:r>
      <w:r w:rsidR="001A0FC4">
        <w:t>pros/cons of</w:t>
      </w:r>
      <w:r>
        <w:t xml:space="preserve"> one vs other. Deployment may enable one or other based on th</w:t>
      </w:r>
      <w:r w:rsidR="001A0FC4">
        <w:t>e operators</w:t>
      </w:r>
      <w:r>
        <w:t xml:space="preserve"> need and understanding</w:t>
      </w:r>
      <w:r w:rsidR="006C4AF3">
        <w:t>.</w:t>
      </w:r>
    </w:p>
    <w:p w14:paraId="4548C7C1" w14:textId="77777777" w:rsidR="00DA1509" w:rsidRDefault="006C4AF3" w:rsidP="00DA1509">
      <w:r>
        <w:t>Second is insertion of metadata and metadata header. Metadata is inserted at different offset based on the INT type. IOAM treats metadata as the extension header. IFA1 and IFA2 treats metadata as the layer4 information.</w:t>
      </w:r>
    </w:p>
    <w:p w14:paraId="14240CC2" w14:textId="77777777" w:rsidR="006C4AF3" w:rsidRDefault="006C4AF3" w:rsidP="006C4AF3">
      <w:pPr>
        <w:pStyle w:val="NormalWeb"/>
        <w:rPr>
          <w:lang w:val="en-IN" w:eastAsia="en-IN" w:bidi="te-IN"/>
        </w:rPr>
      </w:pPr>
      <w:r w:rsidRPr="006C4AF3">
        <w:rPr>
          <w:noProof/>
        </w:rPr>
        <w:lastRenderedPageBreak/>
        <w:drawing>
          <wp:inline distT="0" distB="0" distL="0" distR="0" wp14:anchorId="1CDB163D" wp14:editId="1BF0D6C3">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60A398E" w14:textId="77777777" w:rsidR="00430DCE" w:rsidRDefault="00430DCE" w:rsidP="006C4AF3">
      <w:pPr>
        <w:pStyle w:val="NormalWeb"/>
        <w:rPr>
          <w:lang w:val="en-IN" w:eastAsia="en-IN" w:bidi="te-IN"/>
        </w:rPr>
      </w:pPr>
    </w:p>
    <w:p w14:paraId="114ED694" w14:textId="77777777" w:rsidR="00430DCE" w:rsidRPr="006C4AF3" w:rsidRDefault="00430DCE" w:rsidP="006C4AF3">
      <w:pPr>
        <w:pStyle w:val="NormalWeb"/>
        <w:rPr>
          <w:lang w:val="en-IN" w:eastAsia="en-IN" w:bidi="te-IN"/>
        </w:rPr>
      </w:pPr>
      <w:r w:rsidRPr="00430DCE">
        <w:rPr>
          <w:noProof/>
        </w:rPr>
        <w:drawing>
          <wp:inline distT="0" distB="0" distL="0" distR="0" wp14:anchorId="016BBDF3" wp14:editId="1D62D537">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88AA503" w14:textId="77777777" w:rsidR="00430DCE" w:rsidRDefault="00430DCE" w:rsidP="00186A79"/>
    <w:p w14:paraId="19E9353D" w14:textId="77777777" w:rsidR="00430DCE" w:rsidRDefault="00430DCE" w:rsidP="00186A79">
      <w:r w:rsidRPr="00430DCE">
        <w:rPr>
          <w:noProof/>
          <w:lang w:val="en-US" w:eastAsia="en-US" w:bidi="ar-SA"/>
        </w:rPr>
        <w:lastRenderedPageBreak/>
        <w:drawing>
          <wp:inline distT="0" distB="0" distL="0" distR="0" wp14:anchorId="739A72D3" wp14:editId="0733F7D0">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2AC3423" w14:textId="77777777" w:rsidR="00430DCE" w:rsidRDefault="00430DCE" w:rsidP="00186A79"/>
    <w:p w14:paraId="4358E76D" w14:textId="77777777" w:rsidR="00186A79" w:rsidRDefault="00186A79" w:rsidP="00186A79">
      <w:r>
        <w:t>There are three main functions device may perform.</w:t>
      </w:r>
    </w:p>
    <w:p w14:paraId="44B309BA" w14:textId="77777777" w:rsidR="00186A79" w:rsidRDefault="00186A79" w:rsidP="00186A79">
      <w:pPr>
        <w:pStyle w:val="ListParagraph"/>
        <w:numPr>
          <w:ilvl w:val="0"/>
          <w:numId w:val="16"/>
        </w:numPr>
      </w:pPr>
      <w:r>
        <w:t xml:space="preserve">Initiator: Flow groups of interest are created. Packets belonging to these flows are modified with IFA/IOAM/Extn headers and metadata </w:t>
      </w:r>
      <w:r w:rsidR="006C4AF3">
        <w:t xml:space="preserve">is </w:t>
      </w:r>
      <w:r>
        <w:t>inserted. Additional values like max hop count, max length value and trace type are also specified by this function node</w:t>
      </w:r>
      <w:r w:rsidR="006C4AF3">
        <w:t>.</w:t>
      </w:r>
    </w:p>
    <w:p w14:paraId="23890933" w14:textId="77777777" w:rsidR="00186A79" w:rsidRDefault="00186A79" w:rsidP="00186A79">
      <w:pPr>
        <w:pStyle w:val="ListParagraph"/>
        <w:numPr>
          <w:ilvl w:val="0"/>
          <w:numId w:val="16"/>
        </w:numPr>
      </w:pPr>
      <w:r>
        <w:t>Transit: This node identifies the packet of interest based on configuration i.e. IFA/IOAM/Extn and inserts metadata on the identified packets</w:t>
      </w:r>
      <w:r w:rsidR="006C4AF3">
        <w:t>.</w:t>
      </w:r>
    </w:p>
    <w:p w14:paraId="5B32C131" w14:textId="77777777" w:rsidR="001A0FC4" w:rsidRDefault="00186A79" w:rsidP="00186A79">
      <w:pPr>
        <w:pStyle w:val="ListParagraph"/>
        <w:numPr>
          <w:ilvl w:val="0"/>
          <w:numId w:val="16"/>
        </w:numPr>
      </w:pPr>
      <w:r>
        <w:t>Terminator: This nodes terminates the packets with metadata. Packets are identified based on the header. Header also specifies if the packet is a live packet or is a clone packet. Live packet need to be stripped of metadata and header and are forwarded to the destination. Cloned packets are mirrored or summarized for reports and are dropped (</w:t>
      </w:r>
      <w:r w:rsidRPr="006C4AF3">
        <w:rPr>
          <w:i/>
        </w:rPr>
        <w:t>Cloned packets are copy of live packet and are never forwarded to the des</w:t>
      </w:r>
      <w:r w:rsidR="001A0FC4" w:rsidRPr="006C4AF3">
        <w:rPr>
          <w:i/>
        </w:rPr>
        <w:t>t</w:t>
      </w:r>
      <w:r w:rsidRPr="006C4AF3">
        <w:rPr>
          <w:i/>
        </w:rPr>
        <w:t>ination</w:t>
      </w:r>
      <w:r>
        <w:t>).</w:t>
      </w:r>
    </w:p>
    <w:p w14:paraId="452A6292" w14:textId="77777777" w:rsidR="00031E8C" w:rsidRDefault="00031E8C" w:rsidP="00186A79"/>
    <w:p w14:paraId="061458DA" w14:textId="77777777" w:rsidR="00031E8C" w:rsidRDefault="00031E8C" w:rsidP="00186A79">
      <w:r w:rsidRPr="00031E8C">
        <w:rPr>
          <w:noProof/>
          <w:lang w:val="en-US" w:eastAsia="en-US" w:bidi="ar-SA"/>
        </w:rPr>
        <w:lastRenderedPageBreak/>
        <w:drawing>
          <wp:inline distT="0" distB="0" distL="0" distR="0" wp14:anchorId="6FB698B0" wp14:editId="4B0C85A2">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5A1668E" w14:textId="77777777" w:rsidR="001A0FC4" w:rsidRDefault="001A0FC4" w:rsidP="00186A79">
      <w:r>
        <w:t>SAI API w</w:t>
      </w:r>
      <w:r w:rsidR="00DA1509">
        <w:t xml:space="preserve">orkflow involves </w:t>
      </w:r>
      <w:r w:rsidR="00186A79">
        <w:t>identifying flows of interest, creating sampling rate if needed, enabling a device function and creating a report.</w:t>
      </w:r>
      <w:r>
        <w:t xml:space="preserve"> All this is part of the TAM object. TAM object is bound to interface, filters or other h</w:t>
      </w:r>
      <w:r w:rsidR="006C4AF3">
        <w:t>/</w:t>
      </w:r>
      <w:r>
        <w:t>w specific functions depending on how the h</w:t>
      </w:r>
      <w:r w:rsidR="006C4AF3">
        <w:t>/</w:t>
      </w:r>
      <w:r>
        <w:t>w manages the INT feature.</w:t>
      </w:r>
    </w:p>
    <w:p w14:paraId="2BE83ABE" w14:textId="77777777" w:rsidR="00DA1509" w:rsidRDefault="001A0FC4" w:rsidP="00186A79">
      <w:r>
        <w:t xml:space="preserve">Single TAM object can contain INT, Event and Telemetry objects. It’s the job of SAI driver to handle these objects and the bind points </w:t>
      </w:r>
      <w:r w:rsidR="006C4AF3">
        <w:t>appropriately</w:t>
      </w:r>
      <w:r>
        <w:t>.</w:t>
      </w:r>
    </w:p>
    <w:p w14:paraId="072246BF" w14:textId="77777777" w:rsidR="001A0FC4" w:rsidRPr="001A0FC4" w:rsidRDefault="001A0FC4" w:rsidP="001A0FC4">
      <w:pPr>
        <w:pStyle w:val="NormalWeb"/>
        <w:rPr>
          <w:lang w:val="en-IN" w:eastAsia="en-IN" w:bidi="te-IN"/>
        </w:rPr>
      </w:pPr>
    </w:p>
    <w:p w14:paraId="4900B7F2" w14:textId="77777777" w:rsidR="002B0093" w:rsidRDefault="009D2773">
      <w:pPr>
        <w:pStyle w:val="Heading1"/>
        <w:numPr>
          <w:ilvl w:val="0"/>
          <w:numId w:val="3"/>
        </w:numPr>
        <w:ind w:hanging="432"/>
      </w:pPr>
      <w:bookmarkStart w:id="216" w:name="_Toc39660754"/>
      <w:r>
        <w:t>Examples</w:t>
      </w:r>
      <w:bookmarkEnd w:id="216"/>
    </w:p>
    <w:p w14:paraId="3B9D9F59" w14:textId="77777777" w:rsidR="00596E47" w:rsidRDefault="001E3DCA" w:rsidP="00596E47">
      <w:pPr>
        <w:ind w:left="432"/>
      </w:pPr>
      <w:bookmarkStart w:id="217" w:name="_1y810tw" w:colFirst="0" w:colLast="0"/>
      <w:bookmarkEnd w:id="217"/>
      <w:r>
        <w:t xml:space="preserve">Following new </w:t>
      </w:r>
      <w:r w:rsidR="00596E47">
        <w:t xml:space="preserve">TAM </w:t>
      </w:r>
      <w:r>
        <w:t>object IDs are created.</w:t>
      </w:r>
      <w:r w:rsidR="00CB322B">
        <w:t xml:space="preserve"> </w:t>
      </w:r>
    </w:p>
    <w:p w14:paraId="28F6EA68"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SAI_OBJECT_TYPE_TAM_MATH_FUNC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72,</w:t>
      </w:r>
    </w:p>
    <w:p w14:paraId="238B5FCA"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SAI_OBJECT_TYPE_TAM_REPORT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73,</w:t>
      </w:r>
    </w:p>
    <w:p w14:paraId="34E69137" w14:textId="77777777" w:rsidR="00596E47" w:rsidRDefault="00596E47" w:rsidP="00430DCE">
      <w:pPr>
        <w:spacing w:after="0"/>
        <w:ind w:left="432"/>
      </w:pPr>
      <w:r w:rsidRPr="00596E47">
        <w:rPr>
          <w:rFonts w:asciiTheme="minorHAnsi" w:hAnsiTheme="minorHAnsi" w:cs="Menlo"/>
          <w:i/>
          <w:szCs w:val="18"/>
          <w:lang w:val="en-US" w:bidi="ar-SA"/>
        </w:rPr>
        <w:t>SAI_OBJECT_TYPE_TAM_EVENT_THRESHOL</w:t>
      </w:r>
      <w:r w:rsidR="00430DCE">
        <w:rPr>
          <w:rFonts w:asciiTheme="minorHAnsi" w:hAnsiTheme="minorHAnsi" w:cs="Menlo"/>
          <w:i/>
          <w:szCs w:val="18"/>
          <w:lang w:val="en-US" w:bidi="ar-SA"/>
        </w:rPr>
        <w:t>D</w:t>
      </w:r>
      <w:r w:rsidRPr="00596E47">
        <w:rPr>
          <w:rFonts w:asciiTheme="minorHAnsi" w:hAnsiTheme="minorHAnsi" w:cs="Menlo"/>
          <w:i/>
          <w:szCs w:val="18"/>
          <w:lang w:val="en-US" w:bidi="ar-SA"/>
        </w:rPr>
        <w:t xml:space="preserve"> = 74,</w:t>
      </w:r>
    </w:p>
    <w:p w14:paraId="0C5DB3BD"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SAI_OBJECT_TYPE_TAM_TEL_TYPE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75,</w:t>
      </w:r>
    </w:p>
    <w:p w14:paraId="01C51B74" w14:textId="77777777" w:rsidR="00596E47" w:rsidDel="00887EEB" w:rsidRDefault="00596E47" w:rsidP="00430DCE">
      <w:pPr>
        <w:spacing w:after="0"/>
        <w:ind w:left="432"/>
        <w:rPr>
          <w:del w:id="218" w:author="Mickey  Spiegel" w:date="2019-05-01T15:07:00Z"/>
        </w:rPr>
      </w:pPr>
      <w:r w:rsidRPr="00596E47">
        <w:rPr>
          <w:rFonts w:asciiTheme="minorHAnsi" w:hAnsiTheme="minorHAnsi" w:cs="Menlo"/>
          <w:i/>
          <w:szCs w:val="18"/>
          <w:lang w:val="en-US" w:bidi="ar-SA"/>
        </w:rPr>
        <w:t>SAI_OBJECT_TYPE_TAM_TRANSPORT            = 76,</w:t>
      </w:r>
    </w:p>
    <w:p w14:paraId="01BAD0B1" w14:textId="7167555B" w:rsidR="00430DCE" w:rsidRPr="00430DCE" w:rsidRDefault="00430DCE" w:rsidP="009B3CBC">
      <w:pPr>
        <w:spacing w:after="0"/>
        <w:ind w:left="432"/>
        <w:rPr>
          <w:rFonts w:asciiTheme="minorHAnsi" w:hAnsiTheme="minorHAnsi" w:cs="Menlo"/>
          <w:i/>
          <w:szCs w:val="18"/>
          <w:lang w:val="en-US" w:bidi="ar-SA"/>
        </w:rPr>
      </w:pPr>
      <w:del w:id="219" w:author="Mickey  Spiegel" w:date="2019-05-01T15:07:00Z">
        <w:r w:rsidRPr="00430DCE" w:rsidDel="00887EEB">
          <w:rPr>
            <w:rFonts w:asciiTheme="minorHAnsi" w:hAnsiTheme="minorHAnsi" w:cs="Menlo"/>
            <w:i/>
            <w:szCs w:val="18"/>
            <w:lang w:val="en-US" w:bidi="ar-SA"/>
          </w:rPr>
          <w:delText xml:space="preserve"> </w:delText>
        </w:r>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SAI_OBJECT_TYPE_TAM_TRANSPORT            = 76,</w:delText>
        </w:r>
      </w:del>
    </w:p>
    <w:p w14:paraId="76E4B578"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SAI_OBJECT_TYPE_TAM_TELEMETRY            = 77,</w:t>
      </w:r>
    </w:p>
    <w:p w14:paraId="3F12C303"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SAI_OBJECT_TYPE_TAM_COLLECTOR            = 78,</w:t>
      </w:r>
    </w:p>
    <w:p w14:paraId="4DD0173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SAI_OBJECT_TYPE_TAM_EVENT_ACTION     = 79,</w:t>
      </w:r>
    </w:p>
    <w:p w14:paraId="4316891E"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SAI_OBJECT_TYPE_TAM_EVENT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 80,</w:t>
      </w:r>
    </w:p>
    <w:p w14:paraId="52972754" w14:textId="24699C76" w:rsidR="00430DCE" w:rsidRPr="00430DCE" w:rsidDel="00887EEB" w:rsidRDefault="00430DCE">
      <w:pPr>
        <w:spacing w:after="0"/>
        <w:rPr>
          <w:del w:id="220" w:author="Mickey  Spiegel" w:date="2019-05-01T15:08:00Z"/>
          <w:rFonts w:asciiTheme="minorHAnsi" w:hAnsiTheme="minorHAnsi" w:cs="Menlo"/>
          <w:i/>
          <w:szCs w:val="18"/>
          <w:lang w:val="en-US" w:bidi="ar-SA"/>
        </w:rPr>
      </w:pPr>
      <w:del w:id="221" w:author="Mickey  Spiegel" w:date="2019-05-01T15:08:00Z">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xml:space="preserve">    SAI_OBJECT_TYPE_TAM_INT_FLOW             </w:delText>
        </w:r>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81,</w:delText>
        </w:r>
      </w:del>
    </w:p>
    <w:p w14:paraId="0BCC9CC8" w14:textId="6C314758" w:rsidR="00430DCE" w:rsidRPr="00430DCE" w:rsidDel="00887EEB" w:rsidRDefault="00430DCE" w:rsidP="00887EEB">
      <w:pPr>
        <w:spacing w:after="0"/>
        <w:rPr>
          <w:del w:id="222" w:author="Mickey  Spiegel" w:date="2019-05-01T15:08:00Z"/>
          <w:rFonts w:asciiTheme="minorHAnsi" w:hAnsiTheme="minorHAnsi" w:cs="Menlo"/>
          <w:i/>
          <w:szCs w:val="18"/>
          <w:lang w:val="en-US" w:bidi="ar-SA"/>
        </w:rPr>
      </w:pPr>
      <w:del w:id="223" w:author="Mickey  Spiegel" w:date="2019-05-01T15:08:00Z">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xml:space="preserve">    SAI_OBJECT_TYPE_TAM_INT_FLOW_COUNTER = 82,</w:delText>
        </w:r>
      </w:del>
    </w:p>
    <w:p w14:paraId="43A76146" w14:textId="398AE632" w:rsid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w:t>
      </w:r>
      <w:ins w:id="224" w:author="Mickey  Spiegel" w:date="2019-05-01T15:08:00Z">
        <w:r w:rsidR="00887EEB">
          <w:rPr>
            <w:rFonts w:asciiTheme="minorHAnsi" w:hAnsiTheme="minorHAnsi" w:cs="Menlo"/>
            <w:i/>
            <w:szCs w:val="18"/>
            <w:lang w:val="en-US" w:bidi="ar-SA"/>
          </w:rPr>
          <w:t>1</w:t>
        </w:r>
      </w:ins>
      <w:del w:id="225" w:author="Mickey  Spiegel" w:date="2019-05-01T15:08:00Z">
        <w:r w:rsidRPr="00430DCE" w:rsidDel="00887EEB">
          <w:rPr>
            <w:rFonts w:asciiTheme="minorHAnsi" w:hAnsiTheme="minorHAnsi" w:cs="Menlo"/>
            <w:i/>
            <w:szCs w:val="18"/>
            <w:lang w:val="en-US" w:bidi="ar-SA"/>
          </w:rPr>
          <w:delText>3</w:delText>
        </w:r>
      </w:del>
      <w:r w:rsidRPr="00430DCE">
        <w:rPr>
          <w:rFonts w:asciiTheme="minorHAnsi" w:hAnsiTheme="minorHAnsi" w:cs="Menlo"/>
          <w:i/>
          <w:szCs w:val="18"/>
          <w:lang w:val="en-US" w:bidi="ar-SA"/>
        </w:rPr>
        <w:t>,</w:t>
      </w:r>
    </w:p>
    <w:p w14:paraId="074B9240" w14:textId="20ADD3DF" w:rsidR="002B0093"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xml:space="preserve">SAI_OBJECT_TYPE_MAX                      </w:t>
      </w: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8</w:t>
      </w:r>
      <w:ins w:id="226" w:author="Mickey  Spiegel" w:date="2019-05-01T15:08:00Z">
        <w:r w:rsidR="00887EEB">
          <w:rPr>
            <w:rFonts w:asciiTheme="minorHAnsi" w:hAnsiTheme="minorHAnsi" w:cs="Menlo"/>
            <w:i/>
            <w:szCs w:val="18"/>
            <w:lang w:val="en-US" w:bidi="ar-SA"/>
          </w:rPr>
          <w:t>2</w:t>
        </w:r>
      </w:ins>
      <w:del w:id="227" w:author="Mickey  Spiegel" w:date="2019-05-01T15:08:00Z">
        <w:r w:rsidR="00596E47" w:rsidRPr="00596E47" w:rsidDel="00887EEB">
          <w:rPr>
            <w:rFonts w:asciiTheme="minorHAnsi" w:hAnsiTheme="minorHAnsi" w:cs="Menlo"/>
            <w:i/>
            <w:szCs w:val="18"/>
            <w:lang w:val="en-US" w:bidi="ar-SA"/>
          </w:rPr>
          <w:delText>4</w:delText>
        </w:r>
      </w:del>
      <w:r w:rsidR="00596E47" w:rsidRPr="00596E47">
        <w:rPr>
          <w:rFonts w:asciiTheme="minorHAnsi" w:hAnsiTheme="minorHAnsi" w:cs="Menlo"/>
          <w:i/>
          <w:szCs w:val="18"/>
          <w:lang w:val="en-US" w:bidi="ar-SA"/>
        </w:rPr>
        <w:t>,</w:t>
      </w:r>
    </w:p>
    <w:p w14:paraId="7936503A" w14:textId="77777777" w:rsidR="00596E47" w:rsidRPr="00596E47" w:rsidRDefault="00596E47" w:rsidP="00596E47">
      <w:pPr>
        <w:pStyle w:val="NormalWeb"/>
        <w:rPr>
          <w:lang w:eastAsia="en-IN"/>
        </w:rPr>
      </w:pPr>
    </w:p>
    <w:p w14:paraId="33B0BD01" w14:textId="61DF3A32" w:rsidR="00C9004B" w:rsidRDefault="00C9004B" w:rsidP="00466131">
      <w:pPr>
        <w:pStyle w:val="Heading2"/>
        <w:numPr>
          <w:ilvl w:val="1"/>
          <w:numId w:val="3"/>
        </w:numPr>
        <w:ind w:hanging="576"/>
      </w:pPr>
      <w:bookmarkStart w:id="228" w:name="_4i7ojhp" w:colFirst="0" w:colLast="0"/>
      <w:bookmarkStart w:id="229" w:name="_Toc39660755"/>
      <w:bookmarkEnd w:id="228"/>
      <w:r>
        <w:lastRenderedPageBreak/>
        <w:t>Example: Multiple even</w:t>
      </w:r>
      <w:ins w:id="230" w:author="Mickey  Spiegel" w:date="2019-05-01T15:05:00Z">
        <w:r w:rsidR="00DF47EF">
          <w:t>t</w:t>
        </w:r>
      </w:ins>
      <w:r>
        <w:t>s and telemetry object in single TAM object</w:t>
      </w:r>
      <w:bookmarkEnd w:id="229"/>
    </w:p>
    <w:p w14:paraId="1E4F93A0" w14:textId="77777777"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w:t>
      </w:r>
      <w:proofErr w:type="spellStart"/>
      <w:r w:rsidRPr="00C9004B">
        <w:rPr>
          <w:rFonts w:asciiTheme="minorHAnsi" w:hAnsiTheme="minorHAnsi" w:cstheme="minorHAnsi"/>
          <w:szCs w:val="18"/>
        </w:rPr>
        <w:t>vlan</w:t>
      </w:r>
      <w:proofErr w:type="spellEnd"/>
      <w:r w:rsidRPr="00C9004B">
        <w:rPr>
          <w:rFonts w:asciiTheme="minorHAnsi" w:hAnsiTheme="minorHAnsi" w:cstheme="minorHAnsi"/>
          <w:szCs w:val="18"/>
        </w:rPr>
        <w:t xml:space="preserve">/queue. This TAM object is attached to individual ports or </w:t>
      </w:r>
      <w:proofErr w:type="spellStart"/>
      <w:r w:rsidRPr="00C9004B">
        <w:rPr>
          <w:rFonts w:asciiTheme="minorHAnsi" w:hAnsiTheme="minorHAnsi" w:cstheme="minorHAnsi"/>
          <w:szCs w:val="18"/>
        </w:rPr>
        <w:t>vlans</w:t>
      </w:r>
      <w:proofErr w:type="spellEnd"/>
      <w:r w:rsidRPr="00C9004B">
        <w:rPr>
          <w:rFonts w:asciiTheme="minorHAnsi" w:hAnsiTheme="minorHAnsi" w:cstheme="minorHAnsi"/>
          <w:szCs w:val="18"/>
        </w:rPr>
        <w:t xml:space="preserve"> or queues. </w:t>
      </w:r>
    </w:p>
    <w:p w14:paraId="6DDF26CE" w14:textId="77777777" w:rsidR="00C9004B" w:rsidRPr="004733B7" w:rsidRDefault="00C9004B" w:rsidP="00C9004B">
      <w:pPr>
        <w:rPr>
          <w:rFonts w:asciiTheme="minorHAnsi" w:hAnsiTheme="minorHAnsi" w:cstheme="minorHAnsi"/>
          <w:szCs w:val="18"/>
        </w:rPr>
      </w:pPr>
    </w:p>
    <w:p w14:paraId="24E0AA3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7152" behindDoc="0" locked="0" layoutInCell="1" allowOverlap="1" wp14:anchorId="3A6F6EB2" wp14:editId="5FF66A25">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" strokecolor="#ed7d31 [3205]" strokeweight=".5pt">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0B52F239" wp14:editId="082333F3">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ADAF" w14:textId="77777777" w:rsidR="00CA6E51" w:rsidRPr="004733B7" w:rsidRDefault="00CA6E51"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2F239"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" fillcolor="#5b9bd5 [3204]" strokecolor="#1f4d78 [1604]" strokeweight="1pt">
                <v:textbox>
                  <w:txbxContent>
                    <w:p w14:paraId="70BEADAF" w14:textId="77777777" w:rsidR="00CA6E51" w:rsidRPr="004733B7" w:rsidRDefault="00CA6E51"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498CB071" wp14:editId="3559BD9C">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2BBE1" w14:textId="77777777" w:rsidR="00CA6E51" w:rsidRPr="004733B7" w:rsidRDefault="00CA6E51"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8CB071"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" fillcolor="red" strokecolor="#1f4d78 [1604]" strokeweight="1pt">
                <v:stroke joinstyle="miter"/>
                <v:textbox>
                  <w:txbxContent>
                    <w:p w14:paraId="2552BBE1" w14:textId="77777777" w:rsidR="00CA6E51" w:rsidRPr="004733B7" w:rsidRDefault="00CA6E51" w:rsidP="00C9004B">
                      <w:pPr>
                        <w:jc w:val="center"/>
                        <w:rPr>
                          <w:sz w:val="16"/>
                          <w:szCs w:val="16"/>
                          <w:lang w:val="en-US"/>
                        </w:rPr>
                      </w:pPr>
                      <w:r>
                        <w:rPr>
                          <w:sz w:val="16"/>
                          <w:szCs w:val="16"/>
                          <w:lang w:val="en-US"/>
                        </w:rPr>
                        <w:t>Port Object</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4ECBEC5A" wp14:editId="00371B0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uv0/&#10;V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5D13B4D3" wp14:editId="580CFD16">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CD981" w14:textId="77777777" w:rsidR="00CA6E51" w:rsidRPr="004733B7" w:rsidRDefault="00CA6E51"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B4D3"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0NPhg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" fillcolor="#5b9bd5 [3204]" strokecolor="#1f4d78 [1604]" strokeweight="1pt">
                <v:stroke joinstyle="miter"/>
                <v:textbox>
                  <w:txbxContent>
                    <w:p w14:paraId="468CD981" w14:textId="77777777" w:rsidR="00CA6E51" w:rsidRPr="004733B7" w:rsidRDefault="00CA6E51" w:rsidP="00C9004B">
                      <w:pPr>
                        <w:jc w:val="center"/>
                        <w:rPr>
                          <w:sz w:val="16"/>
                          <w:szCs w:val="16"/>
                          <w:lang w:val="en-US"/>
                        </w:rPr>
                      </w:pPr>
                      <w:r>
                        <w:rPr>
                          <w:sz w:val="16"/>
                          <w:szCs w:val="16"/>
                          <w:lang w:val="en-US"/>
                        </w:rPr>
                        <w:t>Telemetry Object</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05561594" wp14:editId="52868769">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F9353" w14:textId="77777777" w:rsidR="00CA6E51" w:rsidRPr="004733B7" w:rsidRDefault="00CA6E51"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56159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" fillcolor="#5b9bd5 [3204]" strokecolor="#1f4d78 [1604]" strokeweight="1pt">
                <v:stroke joinstyle="miter"/>
                <v:textbox>
                  <w:txbxContent>
                    <w:p w14:paraId="05BF9353" w14:textId="77777777" w:rsidR="00CA6E51" w:rsidRPr="004733B7" w:rsidRDefault="00CA6E51" w:rsidP="00C9004B">
                      <w:pPr>
                        <w:jc w:val="center"/>
                        <w:rPr>
                          <w:sz w:val="16"/>
                          <w:szCs w:val="16"/>
                          <w:lang w:val="en-US"/>
                        </w:rPr>
                      </w:pPr>
                      <w:r>
                        <w:rPr>
                          <w:sz w:val="16"/>
                          <w:szCs w:val="16"/>
                          <w:lang w:val="en-US"/>
                        </w:rPr>
                        <w:t>Flow Stats</w:t>
                      </w:r>
                    </w:p>
                  </w:txbxContent>
                </v:textbox>
              </v:roundrect>
            </w:pict>
          </mc:Fallback>
        </mc:AlternateContent>
      </w:r>
    </w:p>
    <w:p w14:paraId="59EDEF4B"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8176" behindDoc="0" locked="0" layoutInCell="1" allowOverlap="1" wp14:anchorId="0E05AD46" wp14:editId="0AD52003">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" strokecolor="#ed7d31 [3205]" strokeweight=".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D39D4CE" wp14:editId="1EA5A1C7">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EA53B" w14:textId="77777777" w:rsidR="00CA6E51" w:rsidRPr="004733B7" w:rsidRDefault="00CA6E51"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39D4CE"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" fillcolor="#5b9bd5 [3204]" strokecolor="#1f4d78 [1604]" strokeweight="1pt">
                <v:stroke joinstyle="miter"/>
                <v:textbox>
                  <w:txbxContent>
                    <w:p w14:paraId="4CEEA53B" w14:textId="77777777" w:rsidR="00CA6E51" w:rsidRPr="004733B7" w:rsidRDefault="00CA6E51" w:rsidP="00C9004B">
                      <w:pPr>
                        <w:jc w:val="center"/>
                        <w:rPr>
                          <w:sz w:val="16"/>
                          <w:szCs w:val="16"/>
                          <w:lang w:val="en-US"/>
                        </w:rPr>
                      </w:pPr>
                      <w:r>
                        <w:rPr>
                          <w:sz w:val="16"/>
                          <w:szCs w:val="16"/>
                          <w:lang w:val="en-US"/>
                        </w:rPr>
                        <w:t>TAM Object</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533C18F2" wp14:editId="4395EAF5">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665DFA" w14:textId="77777777" w:rsidR="00CA6E51" w:rsidRPr="004733B7" w:rsidRDefault="00CA6E51" w:rsidP="00C9004B">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C18F2"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" fillcolor="red" strokecolor="#1f4d78 [1604]" strokeweight="1pt">
                <v:stroke joinstyle="miter"/>
                <v:textbox>
                  <w:txbxContent>
                    <w:p w14:paraId="5D665DFA" w14:textId="77777777" w:rsidR="00CA6E51" w:rsidRPr="004733B7" w:rsidRDefault="00CA6E51" w:rsidP="00C9004B">
                      <w:pPr>
                        <w:jc w:val="center"/>
                        <w:rPr>
                          <w:sz w:val="16"/>
                          <w:szCs w:val="16"/>
                          <w:lang w:val="en-US"/>
                        </w:rPr>
                      </w:pPr>
                      <w:r>
                        <w:rPr>
                          <w:sz w:val="16"/>
                          <w:szCs w:val="16"/>
                          <w:lang w:val="en-US"/>
                        </w:rPr>
                        <w:t>Vlan Object</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69639A2F" wp14:editId="2D1EED78">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" strokecolor="#ed7d31 [3205]" strokeweight=".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1688D9C1" wp14:editId="1B168DB1">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4B468B34" wp14:editId="6C5723CD">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A50868" w14:textId="77777777" w:rsidR="00CA6E51" w:rsidRPr="004733B7" w:rsidRDefault="00CA6E51"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68B34"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BtiQ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" fillcolor="#5b9bd5 [3204]" strokecolor="#1f4d78 [1604]" strokeweight="1pt">
                <v:stroke joinstyle="miter"/>
                <v:textbox>
                  <w:txbxContent>
                    <w:p w14:paraId="43A50868" w14:textId="77777777" w:rsidR="00CA6E51" w:rsidRPr="004733B7" w:rsidRDefault="00CA6E51" w:rsidP="00C9004B">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66056E79" wp14:editId="796C13A9">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ED11C4" w14:textId="77777777" w:rsidR="00CA6E51" w:rsidRPr="004733B7" w:rsidRDefault="00CA6E51"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056E79"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" fillcolor="#5b9bd5 [3204]" strokecolor="#1f4d78 [1604]" strokeweight="1pt">
                <v:stroke joinstyle="miter"/>
                <v:textbox>
                  <w:txbxContent>
                    <w:p w14:paraId="16ED11C4" w14:textId="77777777" w:rsidR="00CA6E51" w:rsidRPr="004733B7" w:rsidRDefault="00CA6E51" w:rsidP="00C9004B">
                      <w:pPr>
                        <w:jc w:val="center"/>
                        <w:rPr>
                          <w:sz w:val="16"/>
                          <w:szCs w:val="16"/>
                          <w:lang w:val="en-US"/>
                        </w:rPr>
                      </w:pPr>
                      <w:r>
                        <w:rPr>
                          <w:sz w:val="16"/>
                          <w:szCs w:val="16"/>
                          <w:lang w:val="en-US"/>
                        </w:rPr>
                        <w:t>Event 1</w:t>
                      </w:r>
                    </w:p>
                  </w:txbxContent>
                </v:textbox>
              </v:roundrect>
            </w:pict>
          </mc:Fallback>
        </mc:AlternateContent>
      </w:r>
    </w:p>
    <w:p w14:paraId="1801F3C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9200" behindDoc="0" locked="0" layoutInCell="1" allowOverlap="1" wp14:anchorId="423B3653" wp14:editId="749FF8C6">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3817AFFA" wp14:editId="7FC6E0F5">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E2E88" w14:textId="77777777" w:rsidR="00CA6E51" w:rsidRPr="004733B7" w:rsidRDefault="00CA6E51"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7AFFA"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" fillcolor="red" strokecolor="#1f4d78 [1604]" strokeweight="1pt">
                <v:stroke joinstyle="miter"/>
                <v:textbox>
                  <w:txbxContent>
                    <w:p w14:paraId="6EFE2E88" w14:textId="77777777" w:rsidR="00CA6E51" w:rsidRPr="004733B7" w:rsidRDefault="00CA6E51" w:rsidP="00C9004B">
                      <w:pPr>
                        <w:jc w:val="center"/>
                        <w:rPr>
                          <w:sz w:val="16"/>
                          <w:szCs w:val="16"/>
                          <w:lang w:val="en-US"/>
                        </w:rPr>
                      </w:pPr>
                      <w:r>
                        <w:rPr>
                          <w:sz w:val="16"/>
                          <w:szCs w:val="16"/>
                          <w:lang w:val="en-US"/>
                        </w:rPr>
                        <w:t>Queue Object</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0BB120BA" wp14:editId="25412DA7">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" strokecolor="#ed7d31 [3205]" strokeweight=".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50812E58" wp14:editId="06DBB52C">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" strokecolor="#ed7d31 [3205]" strokeweight=".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35C20C3C" wp14:editId="705C3CED">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0D1D2" w14:textId="77777777" w:rsidR="00CA6E51" w:rsidRPr="004733B7" w:rsidRDefault="00CA6E51"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C20C3C"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" fillcolor="#5b9bd5 [3204]" strokecolor="#1f4d78 [1604]" strokeweight="1pt">
                <v:stroke joinstyle="miter"/>
                <v:textbox>
                  <w:txbxContent>
                    <w:p w14:paraId="09D0D1D2" w14:textId="77777777" w:rsidR="00CA6E51" w:rsidRPr="004733B7" w:rsidRDefault="00CA6E51"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 cy="116840"/>
                                    </a:xfrm>
                                    <a:prstGeom prst="rect">
                                      <a:avLst/>
                                    </a:prstGeom>
                                  </pic:spPr>
                                </pic:pic>
                              </a:graphicData>
                            </a:graphic>
                          </wp:inline>
                        </w:drawing>
                      </w:r>
                    </w:p>
                  </w:txbxContent>
                </v:textbox>
              </v:roundrect>
            </w:pict>
          </mc:Fallback>
        </mc:AlternateContent>
      </w:r>
    </w:p>
    <w:p w14:paraId="1DF0EEFC" w14:textId="77777777" w:rsidR="00CB49BF" w:rsidRPr="00CB49BF" w:rsidRDefault="00CB49BF" w:rsidP="00CB49BF">
      <w:pPr>
        <w:pStyle w:val="NormalWeb"/>
        <w:rPr>
          <w:lang w:val="en-IN" w:eastAsia="en-IN" w:bidi="te-IN"/>
        </w:rPr>
      </w:pPr>
    </w:p>
    <w:p w14:paraId="3F0CF20B" w14:textId="77777777" w:rsidR="00CB49BF" w:rsidRPr="00CB49BF" w:rsidRDefault="00033A86" w:rsidP="00CB49BF">
      <w:pPr>
        <w:pStyle w:val="Heading2"/>
        <w:numPr>
          <w:ilvl w:val="2"/>
          <w:numId w:val="3"/>
        </w:numPr>
      </w:pPr>
      <w:bookmarkStart w:id="231" w:name="_Toc39660756"/>
      <w:r>
        <w:t>Create common report and collector objects</w:t>
      </w:r>
      <w:bookmarkEnd w:id="231"/>
    </w:p>
    <w:p w14:paraId="6EAE682F" w14:textId="77777777"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14:paraId="33DFCB43" w14:textId="77777777" w:rsidR="00C9004B" w:rsidRPr="00C9004B" w:rsidRDefault="00C9004B" w:rsidP="00C9004B">
      <w:pPr>
        <w:pStyle w:val="Heading2"/>
        <w:ind w:left="720" w:firstLine="0"/>
        <w:rPr>
          <w:color w:val="000000" w:themeColor="text1"/>
          <w:sz w:val="18"/>
          <w:szCs w:val="18"/>
        </w:rPr>
      </w:pPr>
    </w:p>
    <w:p w14:paraId="2B858A4E" w14:textId="77777777" w:rsidR="00033A86" w:rsidRPr="00C9004B" w:rsidRDefault="00033A86" w:rsidP="00CB49BF">
      <w:pPr>
        <w:ind w:left="720"/>
      </w:pPr>
      <w:r w:rsidRPr="00C9004B">
        <w:t>As a good practise objects should be reused whenever possible.</w:t>
      </w:r>
    </w:p>
    <w:p w14:paraId="3D179852" w14:textId="77777777" w:rsidR="005B4510" w:rsidRPr="005B4510" w:rsidRDefault="005B4510" w:rsidP="005B4510">
      <w:pPr>
        <w:pStyle w:val="NormalWeb"/>
        <w:spacing w:before="0" w:beforeAutospacing="0" w:after="0" w:afterAutospacing="0"/>
        <w:rPr>
          <w:lang w:val="en-IN" w:eastAsia="en-IN" w:bidi="te-IN"/>
        </w:rPr>
      </w:pPr>
    </w:p>
    <w:p w14:paraId="4D3B4E4A"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14:paraId="7737582D"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213EBAC0"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14:paraId="7E8F09B9"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14:paraId="50750454" w14:textId="77777777" w:rsidR="00033A86" w:rsidRDefault="00033A86" w:rsidP="00C9004B">
      <w:pPr>
        <w:spacing w:after="0"/>
        <w:ind w:left="1440"/>
        <w:rPr>
          <w:rFonts w:asciiTheme="minorHAnsi" w:eastAsia="Times New Roman" w:hAnsiTheme="minorHAnsi" w:cs="Consolas"/>
          <w:szCs w:val="18"/>
        </w:rPr>
      </w:pPr>
    </w:p>
    <w:p w14:paraId="3433E9C0" w14:textId="77777777" w:rsidR="00C9004B" w:rsidRPr="00033A86"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14:paraId="469B3F6B" w14:textId="77777777" w:rsidR="00C9004B" w:rsidRPr="00C9004B"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14:paraId="4CDCCF73" w14:textId="77777777" w:rsidR="00C9004B" w:rsidRDefault="00C9004B" w:rsidP="00C9004B">
      <w:pPr>
        <w:spacing w:after="0"/>
        <w:ind w:left="1440"/>
        <w:rPr>
          <w:rFonts w:asciiTheme="minorHAnsi" w:eastAsia="Times New Roman" w:hAnsiTheme="minorHAnsi" w:cs="Consolas"/>
          <w:szCs w:val="18"/>
        </w:rPr>
      </w:pPr>
    </w:p>
    <w:p w14:paraId="4E0F57FA"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14:paraId="3DAEEC8F"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p>
    <w:p w14:paraId="7AB60283"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14:paraId="338B5041" w14:textId="77777777"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p>
    <w:p w14:paraId="0292A06A" w14:textId="77777777"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14:paraId="4E20AAF8" w14:textId="77777777" w:rsid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14:paraId="564BC93B" w14:textId="77777777" w:rsidR="00033A86" w:rsidRDefault="00033A86" w:rsidP="005B4510">
      <w:pPr>
        <w:spacing w:after="0"/>
        <w:ind w:left="576" w:firstLine="720"/>
        <w:rPr>
          <w:rFonts w:asciiTheme="minorHAnsi" w:eastAsia="Times New Roman" w:hAnsiTheme="minorHAnsi" w:cs="Consolas"/>
          <w:szCs w:val="18"/>
        </w:rPr>
      </w:pPr>
    </w:p>
    <w:p w14:paraId="3473C4CF" w14:textId="77777777"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14:paraId="58521403" w14:textId="77777777"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5FD6969F"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14:paraId="465D424E"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14:paraId="02C57D6F"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[0].value.ipaddr.ip4 = 0x0101010a; </w:t>
      </w:r>
    </w:p>
    <w:p w14:paraId="6D69CFA8" w14:textId="77777777" w:rsidR="00033A86" w:rsidRPr="00033A86" w:rsidRDefault="00033A86" w:rsidP="007F5721">
      <w:pPr>
        <w:spacing w:after="0"/>
        <w:ind w:left="1440"/>
        <w:rPr>
          <w:rFonts w:asciiTheme="minorHAnsi" w:eastAsia="Times New Roman" w:hAnsiTheme="minorHAnsi" w:cs="Consolas"/>
          <w:szCs w:val="18"/>
        </w:rPr>
      </w:pPr>
    </w:p>
    <w:p w14:paraId="0F50530D"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14:paraId="178EDD3C"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14:paraId="5ECA1386"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14:paraId="095BD586" w14:textId="77777777" w:rsidR="00033A86" w:rsidRPr="00033A86" w:rsidRDefault="00033A86" w:rsidP="007F5721">
      <w:pPr>
        <w:spacing w:after="0"/>
        <w:ind w:left="1440"/>
        <w:rPr>
          <w:rFonts w:asciiTheme="minorHAnsi" w:eastAsia="Times New Roman" w:hAnsiTheme="minorHAnsi" w:cs="Consolas"/>
          <w:szCs w:val="18"/>
        </w:rPr>
      </w:pPr>
    </w:p>
    <w:p w14:paraId="231B20FE" w14:textId="7FD9BFD2"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w:t>
      </w:r>
      <w:del w:id="232" w:author="Mickey  Spiegel" w:date="2019-05-01T15:10:00Z">
        <w:r w:rsidRPr="00033A86" w:rsidDel="00CE2195">
          <w:rPr>
            <w:rFonts w:asciiTheme="minorHAnsi" w:eastAsia="Times New Roman" w:hAnsiTheme="minorHAnsi" w:cs="Consolas"/>
            <w:szCs w:val="18"/>
          </w:rPr>
          <w:delText>TRANSPORT</w:delText>
        </w:r>
      </w:del>
      <w:ins w:id="233" w:author="Mickey  Spiegel" w:date="2019-05-01T15:10:00Z">
        <w:r w:rsidR="00CE2195">
          <w:rPr>
            <w:rFonts w:asciiTheme="minorHAnsi" w:eastAsia="Times New Roman" w:hAnsiTheme="minorHAnsi" w:cs="Consolas"/>
            <w:szCs w:val="18"/>
          </w:rPr>
          <w:t>COLLECTOR</w:t>
        </w:r>
      </w:ins>
      <w:r w:rsidRPr="00033A86">
        <w:rPr>
          <w:rFonts w:asciiTheme="minorHAnsi" w:eastAsia="Times New Roman" w:hAnsiTheme="minorHAnsi" w:cs="Consolas"/>
          <w:szCs w:val="18"/>
        </w:rPr>
        <w: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14:paraId="62CD634C"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14:paraId="7C674F32" w14:textId="77777777" w:rsidR="00033A86" w:rsidRPr="00033A86" w:rsidRDefault="00033A86" w:rsidP="007F5721">
      <w:pPr>
        <w:spacing w:after="0"/>
        <w:ind w:left="1440"/>
        <w:rPr>
          <w:rFonts w:asciiTheme="minorHAnsi" w:eastAsia="Times New Roman" w:hAnsiTheme="minorHAnsi" w:cs="Consolas"/>
          <w:szCs w:val="18"/>
        </w:rPr>
      </w:pPr>
    </w:p>
    <w:p w14:paraId="22562348"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14:paraId="5D944D35"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14:paraId="1D62D21B" w14:textId="77777777" w:rsidR="00033A86" w:rsidRPr="00033A86" w:rsidRDefault="00033A86" w:rsidP="007F5721">
      <w:pPr>
        <w:spacing w:after="0"/>
        <w:ind w:left="1440"/>
        <w:rPr>
          <w:rFonts w:asciiTheme="minorHAnsi" w:eastAsia="Times New Roman" w:hAnsiTheme="minorHAnsi" w:cs="Consolas"/>
          <w:szCs w:val="18"/>
        </w:rPr>
      </w:pPr>
    </w:p>
    <w:p w14:paraId="73232634" w14:textId="77777777" w:rsidR="00033A86" w:rsidRPr="008A4EF5"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14:paraId="267D9546" w14:textId="77777777" w:rsidR="00033A86" w:rsidRPr="008A4EF5" w:rsidRDefault="00033A86"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p>
    <w:p w14:paraId="3AD465FD"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14:paraId="0159604C"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CCFFEBA"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326C0B7A"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6010775" w14:textId="77777777" w:rsidR="00033A86" w:rsidRDefault="00033A86" w:rsidP="005B4510">
      <w:pPr>
        <w:spacing w:after="0"/>
        <w:ind w:left="576" w:firstLine="720"/>
        <w:rPr>
          <w:rFonts w:asciiTheme="minorHAnsi" w:eastAsia="Times New Roman" w:hAnsiTheme="minorHAnsi" w:cs="Consolas"/>
          <w:szCs w:val="18"/>
        </w:rPr>
      </w:pPr>
    </w:p>
    <w:p w14:paraId="2087FFED" w14:textId="77777777"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14:paraId="1C71FAA5"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B6CCBB2" w14:textId="77777777" w:rsidR="00622C3E" w:rsidRPr="00033A86" w:rsidRDefault="00622C3E" w:rsidP="00622C3E">
      <w:pPr>
        <w:spacing w:after="0"/>
        <w:ind w:left="1440"/>
        <w:rPr>
          <w:ins w:id="234" w:author="Mickey  Spiegel" w:date="2019-05-01T15:17:00Z"/>
          <w:rFonts w:asciiTheme="minorHAnsi" w:eastAsia="Times New Roman" w:hAnsiTheme="minorHAnsi" w:cs="Consolas"/>
          <w:szCs w:val="18"/>
        </w:rPr>
      </w:pPr>
      <w:proofErr w:type="spellStart"/>
      <w:ins w:id="235"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ins>
    </w:p>
    <w:p w14:paraId="47CF63EC" w14:textId="3FB3DEA9" w:rsidR="00622C3E" w:rsidRPr="00033A86" w:rsidRDefault="00622C3E" w:rsidP="00622C3E">
      <w:pPr>
        <w:spacing w:after="0"/>
        <w:ind w:left="1440"/>
        <w:rPr>
          <w:ins w:id="236" w:author="Mickey  Spiegel" w:date="2019-05-01T15:17:00Z"/>
          <w:rFonts w:asciiTheme="minorHAnsi" w:eastAsia="Times New Roman" w:hAnsiTheme="minorHAnsi" w:cs="Consolas"/>
          <w:szCs w:val="18"/>
        </w:rPr>
      </w:pPr>
      <w:proofErr w:type="spellStart"/>
      <w:ins w:id="237"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[0].value.</w:t>
        </w:r>
        <w:r>
          <w:rPr>
            <w:rFonts w:asciiTheme="minorHAnsi" w:eastAsia="Times New Roman" w:hAnsiTheme="minorHAnsi" w:cs="Consolas"/>
            <w:szCs w:val="18"/>
          </w:rPr>
          <w:t>s32 = SAI_TAM_TRANSPORT_TYPE_NONE</w:t>
        </w:r>
        <w:r w:rsidRPr="00033A86">
          <w:rPr>
            <w:rFonts w:asciiTheme="minorHAnsi" w:eastAsia="Times New Roman" w:hAnsiTheme="minorHAnsi" w:cs="Consolas"/>
            <w:szCs w:val="18"/>
          </w:rPr>
          <w:t xml:space="preserve">; </w:t>
        </w:r>
      </w:ins>
    </w:p>
    <w:p w14:paraId="7A39431A" w14:textId="77777777" w:rsidR="00622C3E" w:rsidRDefault="00622C3E" w:rsidP="00622C3E">
      <w:pPr>
        <w:spacing w:after="0"/>
        <w:ind w:left="1440"/>
        <w:rPr>
          <w:ins w:id="238" w:author="Mickey  Spiegel" w:date="2019-05-01T15:17:00Z"/>
          <w:rFonts w:asciiTheme="minorHAnsi" w:eastAsia="Times New Roman" w:hAnsiTheme="minorHAnsi" w:cs="Consolas"/>
          <w:szCs w:val="18"/>
        </w:rPr>
      </w:pPr>
    </w:p>
    <w:p w14:paraId="66C713D1" w14:textId="38553D50" w:rsidR="00622C3E" w:rsidRPr="00033A86" w:rsidRDefault="00622C3E" w:rsidP="00622C3E">
      <w:pPr>
        <w:spacing w:after="0"/>
        <w:ind w:left="1440"/>
        <w:rPr>
          <w:ins w:id="239" w:author="Mickey  Spiegel" w:date="2019-05-01T15:17:00Z"/>
          <w:rFonts w:asciiTheme="minorHAnsi" w:eastAsia="Times New Roman" w:hAnsiTheme="minorHAnsi" w:cs="Consolas"/>
          <w:szCs w:val="18"/>
        </w:rPr>
      </w:pPr>
      <w:proofErr w:type="spellStart"/>
      <w:ins w:id="240" w:author="Mickey  Spiegel" w:date="2019-05-01T15:17:00Z">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Pr>
            <w:rFonts w:asciiTheme="minorHAnsi" w:eastAsia="Times New Roman" w:hAnsiTheme="minorHAnsi" w:cs="Consolas"/>
            <w:szCs w:val="18"/>
          </w:rPr>
          <w:t>1</w:t>
        </w:r>
        <w:r w:rsidRPr="00033A86">
          <w:rPr>
            <w:rFonts w:asciiTheme="minorHAnsi" w:eastAsia="Times New Roman" w:hAnsiTheme="minorHAnsi" w:cs="Consolas"/>
            <w:szCs w:val="18"/>
          </w:rPr>
          <w:t>;</w:t>
        </w:r>
      </w:ins>
    </w:p>
    <w:p w14:paraId="7E501BC1" w14:textId="77777777" w:rsidR="00622C3E" w:rsidRPr="00033A86" w:rsidRDefault="00622C3E" w:rsidP="00622C3E">
      <w:pPr>
        <w:spacing w:after="0"/>
        <w:ind w:left="1440"/>
        <w:rPr>
          <w:ins w:id="241" w:author="Mickey  Spiegel" w:date="2019-05-01T15:17:00Z"/>
          <w:rFonts w:asciiTheme="minorHAnsi" w:eastAsia="Times New Roman" w:hAnsiTheme="minorHAnsi" w:cs="Consolas"/>
          <w:szCs w:val="18"/>
        </w:rPr>
      </w:pPr>
      <w:proofErr w:type="spellStart"/>
      <w:ins w:id="242" w:author="Mickey  Spiegel" w:date="2019-05-01T15:17:00Z">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ins>
    </w:p>
    <w:p w14:paraId="6245AB5B" w14:textId="391DE753" w:rsidR="00622C3E" w:rsidRPr="00033A86" w:rsidRDefault="00622C3E" w:rsidP="00622C3E">
      <w:pPr>
        <w:spacing w:after="0"/>
        <w:ind w:left="1440" w:firstLine="720"/>
        <w:rPr>
          <w:ins w:id="243" w:author="Mickey  Spiegel" w:date="2019-05-01T15:17:00Z"/>
          <w:rFonts w:asciiTheme="minorHAnsi" w:eastAsia="Times New Roman" w:hAnsiTheme="minorHAnsi" w:cs="Consolas"/>
          <w:szCs w:val="18"/>
        </w:rPr>
      </w:pPr>
      <w:ins w:id="244" w:author="Mickey  Spiegel" w:date="2019-05-01T15:17:00Z">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r>
          <w:rPr>
            <w:rFonts w:asciiTheme="minorHAnsi" w:eastAsia="Times New Roman" w:hAnsiTheme="minorHAnsi" w:cs="Consolas"/>
            <w:szCs w:val="18"/>
          </w:rPr>
          <w:t>_local</w:t>
        </w:r>
        <w:proofErr w:type="spellEnd"/>
        <w:r w:rsidRPr="00033A86">
          <w:rPr>
            <w:rFonts w:asciiTheme="minorHAnsi" w:eastAsia="Times New Roman" w:hAnsiTheme="minorHAnsi" w:cs="Consolas"/>
            <w:szCs w:val="18"/>
          </w:rPr>
          <w:t>,</w:t>
        </w:r>
      </w:ins>
    </w:p>
    <w:p w14:paraId="25CB9FCC" w14:textId="77777777" w:rsidR="00622C3E" w:rsidRPr="00033A86" w:rsidRDefault="00622C3E" w:rsidP="00622C3E">
      <w:pPr>
        <w:spacing w:after="0"/>
        <w:ind w:left="1440" w:firstLine="720"/>
        <w:rPr>
          <w:ins w:id="245" w:author="Mickey  Spiegel" w:date="2019-05-01T15:17:00Z"/>
          <w:rFonts w:asciiTheme="minorHAnsi" w:eastAsia="Times New Roman" w:hAnsiTheme="minorHAnsi" w:cs="Consolas"/>
          <w:szCs w:val="18"/>
        </w:rPr>
      </w:pPr>
      <w:proofErr w:type="spellStart"/>
      <w:ins w:id="246" w:author="Mickey  Spiegel" w:date="2019-05-01T15:17:00Z">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ins>
    </w:p>
    <w:p w14:paraId="0FBE1181" w14:textId="77777777" w:rsidR="00622C3E" w:rsidRPr="00033A86" w:rsidRDefault="00622C3E" w:rsidP="00622C3E">
      <w:pPr>
        <w:spacing w:after="0"/>
        <w:ind w:left="1440" w:firstLine="720"/>
        <w:rPr>
          <w:ins w:id="247" w:author="Mickey  Spiegel" w:date="2019-05-01T15:17:00Z"/>
          <w:rFonts w:asciiTheme="minorHAnsi" w:eastAsia="Times New Roman" w:hAnsiTheme="minorHAnsi" w:cs="Consolas"/>
          <w:szCs w:val="18"/>
        </w:rPr>
      </w:pPr>
      <w:proofErr w:type="spellStart"/>
      <w:ins w:id="248" w:author="Mickey  Spiegel" w:date="2019-05-01T15:17:00Z">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ins>
    </w:p>
    <w:p w14:paraId="09B244C7" w14:textId="77777777" w:rsidR="00622C3E" w:rsidRDefault="00622C3E" w:rsidP="00622C3E">
      <w:pPr>
        <w:spacing w:after="0"/>
        <w:ind w:left="1440" w:firstLine="720"/>
        <w:rPr>
          <w:ins w:id="249" w:author="Mickey  Spiegel" w:date="2019-05-01T15:17:00Z"/>
          <w:rFonts w:asciiTheme="minorHAnsi" w:eastAsia="Times New Roman" w:hAnsiTheme="minorHAnsi" w:cs="Consolas"/>
          <w:szCs w:val="18"/>
        </w:rPr>
      </w:pPr>
      <w:proofErr w:type="spellStart"/>
      <w:ins w:id="250"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ins>
    </w:p>
    <w:p w14:paraId="0F77365A" w14:textId="77777777" w:rsidR="00622C3E" w:rsidRDefault="00622C3E" w:rsidP="007F5721">
      <w:pPr>
        <w:spacing w:after="0"/>
        <w:ind w:left="1440"/>
        <w:rPr>
          <w:ins w:id="251" w:author="Mickey  Spiegel" w:date="2019-05-01T15:17:00Z"/>
          <w:rFonts w:asciiTheme="minorHAnsi" w:eastAsia="Times New Roman" w:hAnsiTheme="minorHAnsi" w:cs="Consolas"/>
          <w:szCs w:val="18"/>
        </w:rPr>
      </w:pPr>
    </w:p>
    <w:p w14:paraId="5BA953B9"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14:paraId="3A5A641F" w14:textId="539D72C9" w:rsidR="00622C3E" w:rsidRDefault="00622C3E" w:rsidP="007F5721">
      <w:pPr>
        <w:spacing w:after="0"/>
        <w:ind w:left="1440"/>
        <w:rPr>
          <w:ins w:id="252" w:author="Mickey  Spiegel" w:date="2019-05-01T15:15:00Z"/>
          <w:rFonts w:eastAsia="Times New Roman"/>
          <w:color w:val="000000" w:themeColor="text1"/>
          <w:szCs w:val="18"/>
          <w:lang w:val="en-US" w:eastAsia="en-US" w:bidi="ar-SA"/>
        </w:rPr>
      </w:pPr>
      <w:proofErr w:type="spellStart"/>
      <w:ins w:id="253" w:author="Mickey  Spiegel" w:date="2019-05-01T15:15:00Z">
        <w:r>
          <w:rPr>
            <w:rFonts w:eastAsia="Times New Roman"/>
            <w:color w:val="000000" w:themeColor="text1"/>
            <w:szCs w:val="18"/>
            <w:lang w:val="en-US" w:eastAsia="en-US" w:bidi="ar-SA"/>
          </w:rPr>
          <w:t>sai_attr</w:t>
        </w:r>
        <w:r w:rsidRPr="003957F7">
          <w:rPr>
            <w:rFonts w:eastAsia="Times New Roman"/>
            <w:color w:val="000000" w:themeColor="text1"/>
            <w:szCs w:val="18"/>
            <w:lang w:val="en-US" w:eastAsia="en-US" w:bidi="ar-SA"/>
          </w:rPr>
          <w:t>_</w:t>
        </w:r>
        <w:r>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0</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ins>
    </w:p>
    <w:p w14:paraId="7A71581B" w14:textId="77777777" w:rsidR="00622C3E" w:rsidRDefault="00622C3E" w:rsidP="007F5721">
      <w:pPr>
        <w:spacing w:after="0"/>
        <w:ind w:left="1440"/>
        <w:rPr>
          <w:ins w:id="254" w:author="Mickey  Spiegel" w:date="2019-05-01T15:18:00Z"/>
          <w:rFonts w:asciiTheme="minorHAnsi" w:eastAsia="Times New Roman" w:hAnsiTheme="minorHAnsi" w:cs="Consolas"/>
          <w:szCs w:val="18"/>
        </w:rPr>
      </w:pPr>
    </w:p>
    <w:p w14:paraId="09FDBA80" w14:textId="6A97E21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w:t>
      </w:r>
      <w:del w:id="255" w:author="Mickey  Spiegel" w:date="2019-05-01T15:19:00Z">
        <w:r w:rsidRPr="008A4EF5" w:rsidDel="00622C3E">
          <w:rPr>
            <w:rFonts w:asciiTheme="minorHAnsi" w:eastAsia="Times New Roman" w:hAnsiTheme="minorHAnsi" w:cs="Consolas"/>
            <w:szCs w:val="18"/>
          </w:rPr>
          <w:delText>TRANSPORT</w:delText>
        </w:r>
      </w:del>
      <w:ins w:id="256" w:author="Mickey  Spiegel" w:date="2019-05-01T15:19:00Z">
        <w:r w:rsidR="00622C3E">
          <w:rPr>
            <w:rFonts w:asciiTheme="minorHAnsi" w:eastAsia="Times New Roman" w:hAnsiTheme="minorHAnsi" w:cs="Consolas"/>
            <w:szCs w:val="18"/>
          </w:rPr>
          <w:t>COLLECTOR</w:t>
        </w:r>
      </w:ins>
      <w:r w:rsidRPr="008A4EF5">
        <w:rPr>
          <w:rFonts w:asciiTheme="minorHAnsi" w:eastAsia="Times New Roman" w:hAnsiTheme="minorHAnsi" w:cs="Consolas"/>
          <w:szCs w:val="18"/>
        </w:rPr>
        <w:t>_ATTR</w:t>
      </w:r>
      <w:ins w:id="257" w:author="Mickey  Spiegel" w:date="2019-05-01T15:19:00Z">
        <w:r w:rsidR="00622C3E">
          <w:rPr>
            <w:rFonts w:asciiTheme="minorHAnsi" w:eastAsia="Times New Roman" w:hAnsiTheme="minorHAnsi" w:cs="Consolas"/>
            <w:szCs w:val="18"/>
          </w:rPr>
          <w:t>_TRANSPORT</w:t>
        </w:r>
      </w:ins>
      <w:r w:rsidRPr="008A4EF5">
        <w:rPr>
          <w:rFonts w:asciiTheme="minorHAnsi" w:eastAsia="Times New Roman" w:hAnsiTheme="minorHAnsi" w:cs="Consolas"/>
          <w:szCs w:val="18"/>
        </w:rPr>
        <w:t>;</w:t>
      </w:r>
    </w:p>
    <w:p w14:paraId="008AACB2" w14:textId="77777777" w:rsidR="00622C3E" w:rsidRDefault="008A4EF5" w:rsidP="00622C3E">
      <w:pPr>
        <w:spacing w:after="0"/>
        <w:ind w:left="1440"/>
        <w:rPr>
          <w:ins w:id="258" w:author="Mickey  Spiegel" w:date="2019-05-01T15:18:00Z"/>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ins w:id="259" w:author="Mickey  Spiegel" w:date="2019-05-01T15:17:00Z">
        <w:r w:rsidR="00622C3E">
          <w:rPr>
            <w:rFonts w:asciiTheme="minorHAnsi" w:eastAsia="Times New Roman" w:hAnsiTheme="minorHAnsi" w:cs="Consolas"/>
            <w:szCs w:val="18"/>
          </w:rPr>
          <w:t>_local</w:t>
        </w:r>
      </w:ins>
      <w:proofErr w:type="spellEnd"/>
      <w:r w:rsidRPr="008A4EF5">
        <w:rPr>
          <w:rFonts w:asciiTheme="minorHAnsi" w:eastAsia="Times New Roman" w:hAnsiTheme="minorHAnsi" w:cs="Consolas"/>
          <w:szCs w:val="18"/>
        </w:rPr>
        <w:t>;</w:t>
      </w:r>
    </w:p>
    <w:p w14:paraId="6F4F5170" w14:textId="77777777" w:rsidR="00622C3E" w:rsidRDefault="00622C3E" w:rsidP="00622C3E">
      <w:pPr>
        <w:spacing w:after="0"/>
        <w:ind w:left="1440"/>
        <w:rPr>
          <w:ins w:id="260" w:author="Mickey  Spiegel" w:date="2019-05-01T15:18:00Z"/>
          <w:rFonts w:asciiTheme="minorHAnsi" w:eastAsia="Times New Roman" w:hAnsiTheme="minorHAnsi" w:cs="Consolas"/>
          <w:szCs w:val="18"/>
        </w:rPr>
      </w:pPr>
    </w:p>
    <w:p w14:paraId="509CB784" w14:textId="43AD3E9C" w:rsidR="00622C3E" w:rsidRPr="008A4EF5" w:rsidRDefault="00622C3E" w:rsidP="00622C3E">
      <w:pPr>
        <w:spacing w:after="0"/>
        <w:ind w:left="1440"/>
        <w:rPr>
          <w:ins w:id="261" w:author="Mickey  Spiegel" w:date="2019-05-01T15:18:00Z"/>
          <w:rFonts w:asciiTheme="minorHAnsi" w:eastAsia="Times New Roman" w:hAnsiTheme="minorHAnsi" w:cs="Consolas"/>
          <w:szCs w:val="18"/>
        </w:rPr>
      </w:pPr>
      <w:proofErr w:type="spellStart"/>
      <w:ins w:id="262" w:author="Mickey  Spiegel" w:date="2019-05-01T15:18:00Z">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Pr="00033A86">
          <w:rPr>
            <w:rFonts w:asciiTheme="minorHAnsi" w:eastAsia="Times New Roman" w:hAnsiTheme="minorHAnsi" w:cs="Consolas"/>
            <w:szCs w:val="18"/>
          </w:rPr>
          <w:t>;</w:t>
        </w:r>
      </w:ins>
    </w:p>
    <w:p w14:paraId="27392F44" w14:textId="77777777" w:rsidR="00622C3E" w:rsidRPr="008A4EF5" w:rsidRDefault="00622C3E" w:rsidP="00622C3E">
      <w:pPr>
        <w:spacing w:after="0"/>
        <w:ind w:left="1440"/>
        <w:rPr>
          <w:ins w:id="263" w:author="Mickey  Spiegel" w:date="2019-05-01T15:18:00Z"/>
          <w:rFonts w:asciiTheme="minorHAnsi" w:eastAsia="Times New Roman" w:hAnsiTheme="minorHAnsi" w:cs="Consolas"/>
          <w:szCs w:val="18"/>
        </w:rPr>
      </w:pPr>
      <w:proofErr w:type="spellStart"/>
      <w:ins w:id="264" w:author="Mickey  Spiegel" w:date="2019-05-01T15:18:00Z">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ins>
    </w:p>
    <w:p w14:paraId="57D6F980" w14:textId="6847C1A2" w:rsidR="00622C3E" w:rsidRPr="008A4EF5" w:rsidRDefault="00622C3E" w:rsidP="00622C3E">
      <w:pPr>
        <w:spacing w:after="0"/>
        <w:ind w:left="1440" w:firstLine="720"/>
        <w:rPr>
          <w:ins w:id="265" w:author="Mickey  Spiegel" w:date="2019-05-01T15:18:00Z"/>
          <w:rFonts w:asciiTheme="minorHAnsi" w:eastAsia="Times New Roman" w:hAnsiTheme="minorHAnsi" w:cs="Consolas"/>
          <w:szCs w:val="18"/>
        </w:rPr>
      </w:pPr>
      <w:ins w:id="266" w:author="Mickey  Spiegel" w:date="2019-05-01T15:18: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r>
          <w:rPr>
            <w:rFonts w:asciiTheme="minorHAnsi" w:eastAsia="Times New Roman" w:hAnsiTheme="minorHAnsi" w:cs="Consolas"/>
            <w:szCs w:val="18"/>
          </w:rPr>
          <w:t>_local</w:t>
        </w:r>
        <w:proofErr w:type="spellEnd"/>
        <w:r w:rsidRPr="008A4EF5">
          <w:rPr>
            <w:rFonts w:asciiTheme="minorHAnsi" w:eastAsia="Times New Roman" w:hAnsiTheme="minorHAnsi" w:cs="Consolas"/>
            <w:szCs w:val="18"/>
          </w:rPr>
          <w:t>,</w:t>
        </w:r>
      </w:ins>
    </w:p>
    <w:p w14:paraId="6D2E8D5F" w14:textId="77777777" w:rsidR="00622C3E" w:rsidRPr="008A4EF5" w:rsidRDefault="00622C3E" w:rsidP="00622C3E">
      <w:pPr>
        <w:spacing w:after="0"/>
        <w:ind w:left="1440" w:firstLine="720"/>
        <w:rPr>
          <w:ins w:id="267" w:author="Mickey  Spiegel" w:date="2019-05-01T15:18:00Z"/>
          <w:rFonts w:asciiTheme="minorHAnsi" w:eastAsia="Times New Roman" w:hAnsiTheme="minorHAnsi" w:cs="Consolas"/>
          <w:szCs w:val="18"/>
        </w:rPr>
      </w:pPr>
      <w:proofErr w:type="spellStart"/>
      <w:ins w:id="268" w:author="Mickey  Spiegel" w:date="2019-05-01T15:18: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2DF2689A" w14:textId="77777777" w:rsidR="00622C3E" w:rsidRPr="008A4EF5" w:rsidRDefault="00622C3E" w:rsidP="00622C3E">
      <w:pPr>
        <w:spacing w:after="0"/>
        <w:ind w:left="1440" w:firstLine="720"/>
        <w:rPr>
          <w:ins w:id="269" w:author="Mickey  Spiegel" w:date="2019-05-01T15:18:00Z"/>
          <w:rFonts w:asciiTheme="minorHAnsi" w:eastAsia="Times New Roman" w:hAnsiTheme="minorHAnsi" w:cs="Consolas"/>
          <w:szCs w:val="18"/>
        </w:rPr>
      </w:pPr>
      <w:proofErr w:type="spellStart"/>
      <w:ins w:id="270" w:author="Mickey  Spiegel" w:date="2019-05-01T15:18: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65E86F41" w14:textId="23DC5153" w:rsidR="005B4510" w:rsidRDefault="00622C3E" w:rsidP="009B3CBC">
      <w:pPr>
        <w:spacing w:after="0"/>
        <w:ind w:left="1440" w:firstLine="720"/>
        <w:rPr>
          <w:rFonts w:asciiTheme="minorHAnsi" w:eastAsia="Times New Roman" w:hAnsiTheme="minorHAnsi" w:cs="Consolas"/>
          <w:szCs w:val="18"/>
        </w:rPr>
      </w:pPr>
      <w:proofErr w:type="spellStart"/>
      <w:ins w:id="271" w:author="Mickey  Spiegel" w:date="2019-05-01T15:18: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2100F7A4" w14:textId="77777777" w:rsidR="005B4510" w:rsidRPr="005B4510" w:rsidRDefault="005B4510" w:rsidP="005B4510">
      <w:pPr>
        <w:pStyle w:val="NormalWeb"/>
        <w:spacing w:before="0" w:beforeAutospacing="0" w:after="0" w:afterAutospacing="0"/>
        <w:rPr>
          <w:lang w:val="en-IN" w:eastAsia="en-IN" w:bidi="te-IN"/>
        </w:rPr>
      </w:pPr>
    </w:p>
    <w:p w14:paraId="3D291F0D" w14:textId="77777777"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14:paraId="6D9912B5" w14:textId="77777777"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46F938E"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14:paraId="677C7458"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14:paraId="2C8831EE" w14:textId="77777777" w:rsidR="005B4510" w:rsidRPr="008A4EF5" w:rsidRDefault="005B4510" w:rsidP="007F5721">
      <w:pPr>
        <w:spacing w:after="0"/>
        <w:ind w:left="720"/>
        <w:rPr>
          <w:rFonts w:asciiTheme="minorHAnsi" w:eastAsia="Times New Roman" w:hAnsiTheme="minorHAnsi" w:cs="Consolas"/>
          <w:szCs w:val="18"/>
        </w:rPr>
      </w:pPr>
    </w:p>
    <w:p w14:paraId="7FF048C1" w14:textId="77777777" w:rsidR="005B4510" w:rsidRPr="008A4EF5" w:rsidRDefault="005B4510"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14:paraId="40241763" w14:textId="77777777" w:rsidR="005B4510" w:rsidRPr="008A4EF5" w:rsidRDefault="005B4510" w:rsidP="007F5721">
      <w:pPr>
        <w:spacing w:after="0"/>
        <w:ind w:left="1440"/>
        <w:rPr>
          <w:rFonts w:asciiTheme="minorHAnsi" w:eastAsia="Times New Roman" w:hAnsiTheme="minorHAnsi" w:cs="Consolas"/>
          <w:szCs w:val="18"/>
        </w:rPr>
      </w:pPr>
    </w:p>
    <w:p w14:paraId="43A213CC"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14:paraId="3BDE42FD"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14:paraId="58BCC17F"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C57F9F4"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361CF728"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0429A7E" w14:textId="77777777" w:rsidR="008A4EF5" w:rsidRPr="00033A86" w:rsidRDefault="008A4EF5" w:rsidP="005B4510">
      <w:pPr>
        <w:rPr>
          <w:rFonts w:asciiTheme="minorHAnsi" w:eastAsia="Times New Roman" w:hAnsiTheme="minorHAnsi" w:cs="Consolas"/>
          <w:szCs w:val="18"/>
        </w:rPr>
      </w:pPr>
    </w:p>
    <w:p w14:paraId="662D88E5" w14:textId="77777777" w:rsidR="00033A86" w:rsidRPr="00033A86" w:rsidRDefault="00033A86" w:rsidP="00033A86"/>
    <w:p w14:paraId="7BE9B113" w14:textId="77777777" w:rsidR="007F5721" w:rsidRDefault="00466131" w:rsidP="00033A86">
      <w:pPr>
        <w:pStyle w:val="Heading2"/>
        <w:numPr>
          <w:ilvl w:val="2"/>
          <w:numId w:val="3"/>
        </w:numPr>
      </w:pPr>
      <w:bookmarkStart w:id="272" w:name="_Toc39660757"/>
      <w:r>
        <w:lastRenderedPageBreak/>
        <w:t>Creating a</w:t>
      </w:r>
      <w:r w:rsidR="00294FA0">
        <w:t xml:space="preserve"> flow telemetry session</w:t>
      </w:r>
      <w:bookmarkEnd w:id="272"/>
    </w:p>
    <w:p w14:paraId="4F3B17B8" w14:textId="77777777"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14:paraId="2909C463" w14:textId="77777777" w:rsidR="00294FA0" w:rsidRPr="007F5721" w:rsidRDefault="00294FA0" w:rsidP="00294FA0">
      <w:pPr>
        <w:rPr>
          <w:rFonts w:ascii="Consolas" w:eastAsia="Times New Roman" w:hAnsi="Consolas" w:cs="Consolas"/>
          <w:b/>
          <w:color w:val="000000" w:themeColor="text1"/>
          <w:szCs w:val="18"/>
        </w:rPr>
      </w:pPr>
    </w:p>
    <w:p w14:paraId="76BFDBEF"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14:paraId="39655516"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F7E112B" w14:textId="77777777"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14:paraId="2265993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14:paraId="2EB3400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14:paraId="2DAC01BE" w14:textId="77777777" w:rsidR="00294FA0" w:rsidRPr="008A4EF5" w:rsidRDefault="00294FA0" w:rsidP="007F5721">
      <w:pPr>
        <w:spacing w:after="0"/>
        <w:ind w:left="1440"/>
        <w:rPr>
          <w:rFonts w:asciiTheme="minorHAnsi" w:eastAsia="Times New Roman" w:hAnsiTheme="minorHAnsi" w:cs="Consolas"/>
          <w:szCs w:val="18"/>
        </w:rPr>
      </w:pPr>
    </w:p>
    <w:p w14:paraId="3ACBAE84"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32F2C54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sai_create_tam_math_func_fn</w:t>
      </w:r>
      <w:proofErr w:type="spellEnd"/>
      <w:r w:rsidRPr="008A4EF5">
        <w:rPr>
          <w:rFonts w:asciiTheme="minorHAnsi" w:eastAsia="Times New Roman" w:hAnsiTheme="minorHAnsi" w:cs="Consolas"/>
          <w:szCs w:val="18"/>
        </w:rPr>
        <w:t>(</w:t>
      </w:r>
    </w:p>
    <w:p w14:paraId="2687585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14:paraId="3155AF45"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3F31A87B"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6F195C49"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AF6420C" w14:textId="77777777" w:rsidR="00294FA0" w:rsidRPr="008A4EF5" w:rsidRDefault="00294FA0" w:rsidP="005B4510">
      <w:pPr>
        <w:spacing w:after="0"/>
        <w:ind w:left="720"/>
        <w:rPr>
          <w:rFonts w:asciiTheme="minorHAnsi" w:eastAsia="Times New Roman" w:hAnsiTheme="minorHAnsi" w:cs="Consolas"/>
          <w:szCs w:val="18"/>
        </w:rPr>
      </w:pPr>
    </w:p>
    <w:p w14:paraId="1450A4FF" w14:textId="77777777"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14:paraId="74D68DE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60F74E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14:paraId="7A0541A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14:paraId="36B454D2" w14:textId="77777777" w:rsidR="00294FA0" w:rsidRPr="008A4EF5" w:rsidRDefault="00294FA0" w:rsidP="007F5721">
      <w:pPr>
        <w:spacing w:after="0"/>
        <w:ind w:left="1440"/>
        <w:rPr>
          <w:rFonts w:asciiTheme="minorHAnsi" w:eastAsia="Times New Roman" w:hAnsiTheme="minorHAnsi" w:cs="Consolas"/>
          <w:szCs w:val="18"/>
        </w:rPr>
      </w:pPr>
    </w:p>
    <w:p w14:paraId="3F26DC1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[1].id = </w:t>
      </w:r>
      <w:commentRangeStart w:id="273"/>
      <w:r w:rsidRPr="008A4EF5">
        <w:rPr>
          <w:rFonts w:asciiTheme="minorHAnsi" w:eastAsia="Times New Roman" w:hAnsiTheme="minorHAnsi" w:cs="Consolas"/>
          <w:szCs w:val="18"/>
        </w:rPr>
        <w:t>SAI_TAM_TEL_TYPE_ATTR_FLOW_ID</w:t>
      </w:r>
      <w:commentRangeEnd w:id="273"/>
      <w:r w:rsidR="007E125E">
        <w:rPr>
          <w:rStyle w:val="CommentReference"/>
        </w:rPr>
        <w:commentReference w:id="273"/>
      </w:r>
      <w:r w:rsidRPr="008A4EF5">
        <w:rPr>
          <w:rFonts w:asciiTheme="minorHAnsi" w:eastAsia="Times New Roman" w:hAnsiTheme="minorHAnsi" w:cs="Consolas"/>
          <w:szCs w:val="18"/>
        </w:rPr>
        <w:t>;</w:t>
      </w:r>
    </w:p>
    <w:p w14:paraId="50D77750"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14:paraId="75092109" w14:textId="77777777" w:rsidR="00294FA0" w:rsidRPr="008A4EF5" w:rsidRDefault="00294FA0" w:rsidP="007F5721">
      <w:pPr>
        <w:spacing w:after="0"/>
        <w:ind w:left="1440"/>
        <w:rPr>
          <w:rFonts w:asciiTheme="minorHAnsi" w:eastAsia="Times New Roman" w:hAnsiTheme="minorHAnsi" w:cs="Consolas"/>
          <w:szCs w:val="18"/>
        </w:rPr>
      </w:pPr>
    </w:p>
    <w:p w14:paraId="7A45427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14:paraId="4E13B42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14:paraId="64F35625" w14:textId="77777777" w:rsidR="00996E9E" w:rsidRPr="008A4EF5" w:rsidRDefault="00996E9E" w:rsidP="007F5721">
      <w:pPr>
        <w:spacing w:after="0"/>
        <w:ind w:left="1440"/>
        <w:rPr>
          <w:rFonts w:asciiTheme="minorHAnsi" w:eastAsia="Times New Roman" w:hAnsiTheme="minorHAnsi" w:cs="Consolas"/>
          <w:szCs w:val="18"/>
        </w:rPr>
      </w:pPr>
    </w:p>
    <w:p w14:paraId="663CADB2" w14:textId="77777777"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14:paraId="40E060DA" w14:textId="77777777"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14:paraId="7AF06734" w14:textId="77777777" w:rsidR="00294FA0" w:rsidRPr="008A4EF5" w:rsidRDefault="00294FA0" w:rsidP="007F5721">
      <w:pPr>
        <w:spacing w:after="0"/>
        <w:ind w:left="1440"/>
        <w:rPr>
          <w:rFonts w:asciiTheme="minorHAnsi" w:eastAsia="Times New Roman" w:hAnsiTheme="minorHAnsi" w:cs="Consolas"/>
          <w:szCs w:val="18"/>
        </w:rPr>
      </w:pPr>
    </w:p>
    <w:p w14:paraId="73B43830"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63DC84D8"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sai_create_tam_tel_type_fn</w:t>
      </w:r>
      <w:proofErr w:type="spellEnd"/>
      <w:r w:rsidRPr="008A4EF5">
        <w:rPr>
          <w:rFonts w:asciiTheme="minorHAnsi" w:eastAsia="Times New Roman" w:hAnsiTheme="minorHAnsi" w:cs="Consolas"/>
          <w:szCs w:val="18"/>
        </w:rPr>
        <w:t>(</w:t>
      </w:r>
    </w:p>
    <w:p w14:paraId="1DE1329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14:paraId="635F1981"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26268B7"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458222D"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6423EF30" w14:textId="77777777" w:rsidR="00294FA0" w:rsidRPr="008A4EF5" w:rsidRDefault="00294FA0" w:rsidP="005B4510">
      <w:pPr>
        <w:spacing w:after="0"/>
        <w:rPr>
          <w:rFonts w:asciiTheme="minorHAnsi" w:eastAsia="Times New Roman" w:hAnsiTheme="minorHAnsi" w:cs="Consolas"/>
          <w:szCs w:val="18"/>
        </w:rPr>
      </w:pPr>
    </w:p>
    <w:p w14:paraId="519BF248"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14:paraId="66AA98E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9B9EE6D"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14:paraId="2CFCB12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523F72E"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14:paraId="7FCEA8C0" w14:textId="77777777" w:rsidR="00294FA0" w:rsidRPr="008A4EF5" w:rsidRDefault="00294FA0" w:rsidP="007F5721">
      <w:pPr>
        <w:spacing w:after="0"/>
        <w:ind w:left="1440"/>
        <w:rPr>
          <w:rFonts w:asciiTheme="minorHAnsi" w:eastAsia="Times New Roman" w:hAnsiTheme="minorHAnsi" w:cs="Consolas"/>
          <w:szCs w:val="18"/>
        </w:rPr>
      </w:pPr>
    </w:p>
    <w:p w14:paraId="362CD67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14:paraId="712D8CA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B796CDB" w14:textId="77777777" w:rsidR="00996E9E"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14:paraId="7C52025E" w14:textId="77777777" w:rsidR="008A4EF5" w:rsidRPr="008A4EF5" w:rsidRDefault="008A4EF5" w:rsidP="007F5721">
      <w:pPr>
        <w:spacing w:after="0"/>
        <w:ind w:left="1440"/>
        <w:rPr>
          <w:rFonts w:asciiTheme="minorHAnsi" w:eastAsia="Times New Roman" w:hAnsiTheme="minorHAnsi" w:cs="Consolas"/>
          <w:szCs w:val="18"/>
        </w:rPr>
      </w:pPr>
    </w:p>
    <w:p w14:paraId="7131D73E" w14:textId="77777777" w:rsidR="00294FA0"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14:paraId="201B528C"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sai_create_tam_telemetry_fn</w:t>
      </w:r>
      <w:proofErr w:type="spellEnd"/>
      <w:r w:rsidRPr="008A4EF5">
        <w:rPr>
          <w:rFonts w:asciiTheme="minorHAnsi" w:eastAsia="Times New Roman" w:hAnsiTheme="minorHAnsi" w:cs="Consolas"/>
          <w:szCs w:val="18"/>
        </w:rPr>
        <w:t>(</w:t>
      </w:r>
    </w:p>
    <w:p w14:paraId="533A836C"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06D0B9C7"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switch_id</w:t>
      </w:r>
      <w:proofErr w:type="spellEnd"/>
      <w:r w:rsidRPr="008A4EF5">
        <w:rPr>
          <w:rFonts w:asciiTheme="minorHAnsi" w:eastAsia="Times New Roman" w:hAnsiTheme="minorHAnsi" w:cs="Consolas"/>
          <w:szCs w:val="18"/>
        </w:rPr>
        <w:t>,</w:t>
      </w:r>
    </w:p>
    <w:p w14:paraId="1073BE38"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4355234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437A985" w14:textId="77777777" w:rsidR="002B0093" w:rsidRPr="00F04C31" w:rsidRDefault="002B0093">
      <w:pPr>
        <w:rPr>
          <w:color w:val="auto"/>
          <w:sz w:val="19"/>
          <w:szCs w:val="19"/>
        </w:rPr>
      </w:pPr>
    </w:p>
    <w:p w14:paraId="566F32C6" w14:textId="77777777" w:rsidR="007F5721" w:rsidRDefault="009D2773" w:rsidP="008A4EF5">
      <w:pPr>
        <w:pStyle w:val="Heading2"/>
        <w:numPr>
          <w:ilvl w:val="2"/>
          <w:numId w:val="3"/>
        </w:numPr>
      </w:pPr>
      <w:bookmarkStart w:id="274" w:name="_2xcytpi" w:colFirst="0" w:colLast="0"/>
      <w:bookmarkStart w:id="275" w:name="_Toc39660758"/>
      <w:bookmarkEnd w:id="274"/>
      <w:r>
        <w:t>Creating a</w:t>
      </w:r>
      <w:r w:rsidR="00294FA0">
        <w:t>n event object</w:t>
      </w:r>
      <w:bookmarkEnd w:id="275"/>
    </w:p>
    <w:p w14:paraId="02FBBF82" w14:textId="77777777"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14:paraId="0EEE8F15" w14:textId="77777777" w:rsidR="00294FA0" w:rsidRPr="007F5721" w:rsidRDefault="008A4EF5" w:rsidP="00CB49BF">
      <w:pPr>
        <w:ind w:left="720"/>
      </w:pPr>
      <w:r w:rsidRPr="007F5721">
        <w:t>As a last step Event object is attached to TAM object and binding is done to the appropriate source in this case an egress port queue.</w:t>
      </w:r>
    </w:p>
    <w:p w14:paraId="70F3DC97" w14:textId="77777777" w:rsidR="007F5721" w:rsidRDefault="007F5721" w:rsidP="005B4510">
      <w:pPr>
        <w:spacing w:after="0"/>
        <w:ind w:left="720"/>
        <w:rPr>
          <w:rFonts w:asciiTheme="minorHAnsi" w:eastAsia="Times New Roman" w:hAnsiTheme="minorHAnsi" w:cs="Consolas"/>
          <w:b/>
          <w:i/>
          <w:szCs w:val="18"/>
        </w:rPr>
      </w:pPr>
    </w:p>
    <w:p w14:paraId="56627408"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14:paraId="1A0A3565"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4AF190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14:paraId="1C607B10" w14:textId="77777777" w:rsidR="00596E47" w:rsidRPr="00596E47"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w:t>
      </w:r>
      <w:proofErr w:type="spellEnd"/>
      <w:r w:rsidR="00753777">
        <w:rPr>
          <w:rFonts w:asciiTheme="minorHAnsi" w:eastAsia="Times New Roman" w:hAnsiTheme="minorHAnsi" w:cs="Consolas"/>
          <w:szCs w:val="18"/>
        </w:rPr>
        <w:t>[0].value.u32 = 20</w:t>
      </w:r>
      <w:r w:rsidR="00596E47">
        <w:rPr>
          <w:rFonts w:asciiTheme="minorHAnsi" w:eastAsia="Times New Roman" w:hAnsiTheme="minorHAnsi" w:cs="Consolas"/>
          <w:szCs w:val="18"/>
        </w:rPr>
        <w:t>;</w:t>
      </w:r>
    </w:p>
    <w:p w14:paraId="3C5DD3E7" w14:textId="77777777" w:rsidR="00596E47" w:rsidRDefault="00596E47" w:rsidP="007F5721">
      <w:pPr>
        <w:spacing w:after="0"/>
        <w:ind w:left="1440"/>
        <w:rPr>
          <w:rFonts w:asciiTheme="minorHAnsi" w:eastAsia="Times New Roman" w:hAnsiTheme="minorHAnsi" w:cs="Consolas"/>
          <w:szCs w:val="18"/>
        </w:rPr>
      </w:pPr>
    </w:p>
    <w:p w14:paraId="76971C82" w14:textId="77777777"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1E2D8E08" w14:textId="77777777" w:rsidR="008A4EF5"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14:paraId="54AE8479" w14:textId="77777777" w:rsidR="00596E47" w:rsidRDefault="00596E47" w:rsidP="007F5721">
      <w:pPr>
        <w:spacing w:after="0"/>
        <w:ind w:left="1440"/>
        <w:rPr>
          <w:rFonts w:asciiTheme="minorHAnsi" w:eastAsia="Times New Roman" w:hAnsiTheme="minorHAnsi" w:cs="Consolas"/>
          <w:szCs w:val="18"/>
        </w:rPr>
      </w:pPr>
    </w:p>
    <w:p w14:paraId="461CFF4E" w14:textId="77777777" w:rsidR="00596E47"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14:paraId="617B3C0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14:paraId="4FBA0F6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2FEE248F"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DFD4DA0"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997DE7F"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23F9324" w14:textId="77777777" w:rsidR="00294FA0" w:rsidRPr="008A4EF5" w:rsidRDefault="00294FA0" w:rsidP="005B4510">
      <w:pPr>
        <w:spacing w:after="0"/>
        <w:ind w:left="720"/>
        <w:rPr>
          <w:rFonts w:asciiTheme="minorHAnsi" w:eastAsia="Times New Roman" w:hAnsiTheme="minorHAnsi" w:cs="Consolas"/>
          <w:szCs w:val="18"/>
        </w:rPr>
      </w:pPr>
    </w:p>
    <w:p w14:paraId="4BFCA039"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14:paraId="359B83D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A1EE1B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14:paraId="7DC541C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14:paraId="13796083" w14:textId="77777777" w:rsidR="00294FA0" w:rsidRPr="008A4EF5" w:rsidRDefault="00294FA0" w:rsidP="007F5721">
      <w:pPr>
        <w:spacing w:after="0"/>
        <w:ind w:left="1440"/>
        <w:rPr>
          <w:rFonts w:asciiTheme="minorHAnsi" w:eastAsia="Times New Roman" w:hAnsiTheme="minorHAnsi" w:cs="Consolas"/>
          <w:szCs w:val="18"/>
        </w:rPr>
      </w:pPr>
    </w:p>
    <w:p w14:paraId="327846C0"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4B3F005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14:paraId="4AFC626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4F587CC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0B803AA"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7E713FA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9A42B5B" w14:textId="77777777" w:rsidR="00294FA0" w:rsidRPr="008A4EF5" w:rsidRDefault="00294FA0" w:rsidP="005B4510">
      <w:pPr>
        <w:spacing w:after="0"/>
        <w:ind w:left="720"/>
        <w:rPr>
          <w:rFonts w:asciiTheme="minorHAnsi" w:eastAsia="Times New Roman" w:hAnsiTheme="minorHAnsi" w:cs="Consolas"/>
          <w:szCs w:val="18"/>
        </w:rPr>
      </w:pPr>
    </w:p>
    <w:p w14:paraId="0A2030B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14:paraId="0FFA344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CB4401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14:paraId="7A0A8F7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14:paraId="022E800E" w14:textId="77777777" w:rsidR="00294FA0" w:rsidRPr="008A4EF5" w:rsidRDefault="00294FA0" w:rsidP="007F5721">
      <w:pPr>
        <w:spacing w:after="0"/>
        <w:ind w:left="1440"/>
        <w:rPr>
          <w:rFonts w:asciiTheme="minorHAnsi" w:eastAsia="Times New Roman" w:hAnsiTheme="minorHAnsi" w:cs="Consolas"/>
          <w:szCs w:val="18"/>
        </w:rPr>
      </w:pPr>
    </w:p>
    <w:p w14:paraId="4CF35900"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14:paraId="2EAA2C8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517ABAC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6C5CB45E" w14:textId="77777777" w:rsidR="00294FA0" w:rsidRPr="008A4EF5" w:rsidRDefault="00294FA0" w:rsidP="007F5721">
      <w:pPr>
        <w:spacing w:after="0"/>
        <w:ind w:left="1440"/>
        <w:rPr>
          <w:rFonts w:asciiTheme="minorHAnsi" w:eastAsia="Times New Roman" w:hAnsiTheme="minorHAnsi" w:cs="Consolas"/>
          <w:szCs w:val="18"/>
        </w:rPr>
      </w:pPr>
    </w:p>
    <w:p w14:paraId="3B8063F3"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14:paraId="4787270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26F1623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14:paraId="155242BC" w14:textId="77777777" w:rsidR="00294FA0" w:rsidRPr="008A4EF5" w:rsidRDefault="00294FA0" w:rsidP="007F5721">
      <w:pPr>
        <w:spacing w:after="0"/>
        <w:ind w:left="1440"/>
        <w:rPr>
          <w:rFonts w:asciiTheme="minorHAnsi" w:eastAsia="Times New Roman" w:hAnsiTheme="minorHAnsi" w:cs="Consolas"/>
          <w:szCs w:val="18"/>
        </w:rPr>
      </w:pPr>
    </w:p>
    <w:p w14:paraId="0FD6DCD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40E32D4D"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664DACDA" w14:textId="77777777" w:rsidR="00C544D2" w:rsidRPr="008A4EF5" w:rsidRDefault="00C544D2" w:rsidP="007F5721">
      <w:pPr>
        <w:spacing w:after="0"/>
        <w:ind w:left="1440"/>
        <w:rPr>
          <w:rFonts w:asciiTheme="minorHAnsi" w:eastAsia="Times New Roman" w:hAnsiTheme="minorHAnsi" w:cs="Consolas"/>
          <w:szCs w:val="18"/>
        </w:rPr>
      </w:pPr>
    </w:p>
    <w:p w14:paraId="4CED04C8"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14:paraId="3BDD417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14:paraId="3225B07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6AEFF2E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246D680"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429F97BC"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F8CD9B7" w14:textId="77777777"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14:paraId="59893A30" w14:textId="77777777" w:rsidR="00EA6CFE" w:rsidRPr="00F04C31" w:rsidRDefault="00EA6CFE" w:rsidP="00E6365F">
      <w:pPr>
        <w:rPr>
          <w:color w:val="auto"/>
        </w:rPr>
      </w:pPr>
    </w:p>
    <w:p w14:paraId="008A3542" w14:textId="77777777" w:rsidR="007F5721" w:rsidRDefault="00294FA0" w:rsidP="008A4EF5">
      <w:pPr>
        <w:pStyle w:val="Heading2"/>
        <w:numPr>
          <w:ilvl w:val="2"/>
          <w:numId w:val="3"/>
        </w:numPr>
      </w:pPr>
      <w:bookmarkStart w:id="276" w:name="_Toc39660759"/>
      <w:r w:rsidRPr="00294FA0">
        <w:t>Creating a microburst detection object and sending the histogram report to localhost</w:t>
      </w:r>
      <w:bookmarkEnd w:id="276"/>
    </w:p>
    <w:p w14:paraId="5129D514" w14:textId="77777777"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14:paraId="4CE051A2" w14:textId="77777777" w:rsidR="008A4EF5" w:rsidRDefault="008A4EF5" w:rsidP="00CB49BF">
      <w:pPr>
        <w:ind w:left="720"/>
      </w:pPr>
      <w:r w:rsidRPr="007F5721">
        <w:t xml:space="preserve">Event object is attached to TAM object which is eventually </w:t>
      </w:r>
      <w:proofErr w:type="spellStart"/>
      <w:r w:rsidRPr="007F5721">
        <w:t>bind’ed</w:t>
      </w:r>
      <w:proofErr w:type="spellEnd"/>
      <w:r w:rsidRPr="007F5721">
        <w:t xml:space="preserve"> to the source.</w:t>
      </w:r>
    </w:p>
    <w:p w14:paraId="54A89256" w14:textId="77777777" w:rsidR="008A4EF5" w:rsidRPr="008A4EF5" w:rsidRDefault="008A4EF5" w:rsidP="005B4510">
      <w:pPr>
        <w:spacing w:after="0"/>
      </w:pPr>
    </w:p>
    <w:p w14:paraId="6202C8F4"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14:paraId="1FE41F12"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D88B4A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14:paraId="50865C1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w:t>
      </w:r>
    </w:p>
    <w:p w14:paraId="4D875211" w14:textId="77777777" w:rsidR="00294FA0" w:rsidRPr="008A4EF5" w:rsidRDefault="00294FA0" w:rsidP="007F5721">
      <w:pPr>
        <w:spacing w:after="0"/>
        <w:ind w:left="1440"/>
        <w:rPr>
          <w:rFonts w:asciiTheme="minorHAnsi" w:eastAsia="Times New Roman" w:hAnsiTheme="minorHAnsi" w:cs="Consolas"/>
          <w:szCs w:val="18"/>
        </w:rPr>
      </w:pPr>
    </w:p>
    <w:p w14:paraId="5B64381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14:paraId="2EC94D2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14:paraId="7BA1E034" w14:textId="77777777" w:rsidR="00294FA0" w:rsidRPr="008A4EF5" w:rsidRDefault="00294FA0" w:rsidP="007F5721">
      <w:pPr>
        <w:spacing w:after="0"/>
        <w:ind w:left="1440"/>
        <w:rPr>
          <w:rFonts w:asciiTheme="minorHAnsi" w:eastAsia="Times New Roman" w:hAnsiTheme="minorHAnsi" w:cs="Consolas"/>
          <w:szCs w:val="18"/>
        </w:rPr>
      </w:pPr>
    </w:p>
    <w:p w14:paraId="0C232195" w14:textId="77777777"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3ACBF9D1" w14:textId="77777777" w:rsidR="00596E47"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14:paraId="3E3B929B" w14:textId="77777777" w:rsidR="00596E47" w:rsidRDefault="00596E47" w:rsidP="007F5721">
      <w:pPr>
        <w:spacing w:after="0"/>
        <w:ind w:left="1440"/>
        <w:rPr>
          <w:rFonts w:asciiTheme="minorHAnsi" w:eastAsia="Times New Roman" w:hAnsiTheme="minorHAnsi" w:cs="Consolas"/>
          <w:szCs w:val="18"/>
        </w:rPr>
      </w:pPr>
    </w:p>
    <w:p w14:paraId="0E740952" w14:textId="77777777" w:rsidR="00294FA0"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14964D6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14:paraId="6525491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627269F9"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A585524"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09C71E33"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6DE2F05" w14:textId="77777777"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14:paraId="04BE97E7"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14:paraId="1ED63E8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C29911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14:paraId="01AF12B8"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14:paraId="346DD2A5" w14:textId="77777777" w:rsidR="00294FA0" w:rsidRPr="008A4EF5" w:rsidRDefault="00294FA0" w:rsidP="007F5721">
      <w:pPr>
        <w:spacing w:after="0"/>
        <w:ind w:left="1440"/>
        <w:rPr>
          <w:rFonts w:asciiTheme="minorHAnsi" w:eastAsia="Times New Roman" w:hAnsiTheme="minorHAnsi" w:cs="Consolas"/>
          <w:szCs w:val="18"/>
        </w:rPr>
      </w:pPr>
    </w:p>
    <w:p w14:paraId="7436C774" w14:textId="0E797F79"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w:t>
      </w:r>
      <w:ins w:id="277" w:author="Mickey  Spiegel" w:date="2019-05-01T13:30:00Z">
        <w:r w:rsidR="007646B4">
          <w:rPr>
            <w:rFonts w:asciiTheme="minorHAnsi" w:hAnsiTheme="minorHAnsi" w:cs="Consolas"/>
            <w:szCs w:val="18"/>
            <w:lang w:bidi="kn-IN"/>
          </w:rPr>
          <w:t>REPORT_ATTR_</w:t>
        </w:r>
      </w:ins>
      <w:r w:rsidRPr="008A4EF5">
        <w:rPr>
          <w:rFonts w:asciiTheme="minorHAnsi" w:hAnsiTheme="minorHAnsi" w:cs="Consolas"/>
          <w:szCs w:val="18"/>
          <w:lang w:bidi="kn-IN"/>
        </w:rPr>
        <w:t>HISTOGRAM</w:t>
      </w:r>
      <w:del w:id="278" w:author="Mickey  Spiegel" w:date="2019-05-01T13:30:00Z">
        <w:r w:rsidRPr="008A4EF5" w:rsidDel="007646B4">
          <w:rPr>
            <w:rFonts w:asciiTheme="minorHAnsi" w:hAnsiTheme="minorHAnsi" w:cs="Consolas"/>
            <w:szCs w:val="18"/>
            <w:lang w:bidi="kn-IN"/>
          </w:rPr>
          <w:delText>_ATTR</w:delText>
        </w:r>
      </w:del>
      <w:r w:rsidRPr="008A4EF5">
        <w:rPr>
          <w:rFonts w:asciiTheme="minorHAnsi" w:hAnsiTheme="minorHAnsi" w:cs="Consolas"/>
          <w:szCs w:val="18"/>
          <w:lang w:bidi="kn-IN"/>
        </w:rPr>
        <w:t>_NUMBER_OF_BINS;</w:t>
      </w:r>
    </w:p>
    <w:p w14:paraId="748E90DE"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14:paraId="1C588BDD"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0BFA5077" w14:textId="661BF728"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w:t>
      </w:r>
      <w:ins w:id="279" w:author="Mickey  Spiegel" w:date="2019-05-01T13:30:00Z">
        <w:r w:rsidR="007646B4">
          <w:rPr>
            <w:rFonts w:asciiTheme="minorHAnsi" w:hAnsiTheme="minorHAnsi" w:cs="Consolas"/>
            <w:szCs w:val="18"/>
            <w:lang w:bidi="kn-IN"/>
          </w:rPr>
          <w:t>REPORT_ATTR_</w:t>
        </w:r>
      </w:ins>
      <w:r w:rsidR="00294FA0" w:rsidRPr="008A4EF5">
        <w:rPr>
          <w:rFonts w:asciiTheme="minorHAnsi" w:hAnsiTheme="minorHAnsi" w:cs="Consolas"/>
          <w:szCs w:val="18"/>
          <w:lang w:bidi="kn-IN"/>
        </w:rPr>
        <w:t>HISTOGRAM</w:t>
      </w:r>
      <w:del w:id="280" w:author="Mickey  Spiegel" w:date="2019-05-01T13:30:00Z">
        <w:r w:rsidR="00294FA0" w:rsidRPr="008A4EF5" w:rsidDel="007646B4">
          <w:rPr>
            <w:rFonts w:asciiTheme="minorHAnsi" w:hAnsiTheme="minorHAnsi" w:cs="Consolas"/>
            <w:szCs w:val="18"/>
            <w:lang w:bidi="kn-IN"/>
          </w:rPr>
          <w:delText>_ATTR</w:delText>
        </w:r>
      </w:del>
      <w:r w:rsidR="00294FA0" w:rsidRPr="008A4EF5">
        <w:rPr>
          <w:rFonts w:asciiTheme="minorHAnsi" w:hAnsiTheme="minorHAnsi" w:cs="Consolas"/>
          <w:szCs w:val="18"/>
          <w:lang w:bidi="kn-IN"/>
        </w:rPr>
        <w:t>_BIN_BOUNDARY;</w:t>
      </w:r>
    </w:p>
    <w:p w14:paraId="1CED9B08"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 xml:space="preserve">[0] = 0; /* bin-#0 - duration </w:t>
      </w:r>
      <w:commentRangeStart w:id="281"/>
      <w:r w:rsidR="00294FA0" w:rsidRPr="008A4EF5">
        <w:rPr>
          <w:rFonts w:asciiTheme="minorHAnsi" w:hAnsiTheme="minorHAnsi" w:cs="Consolas"/>
          <w:szCs w:val="18"/>
          <w:lang w:bidi="kn-IN"/>
        </w:rPr>
        <w:t>from 0us to 2us</w:t>
      </w:r>
      <w:commentRangeEnd w:id="281"/>
      <w:r w:rsidR="00CE03F5">
        <w:rPr>
          <w:rStyle w:val="CommentReference"/>
        </w:rPr>
        <w:commentReference w:id="281"/>
      </w:r>
      <w:r w:rsidR="00294FA0" w:rsidRPr="008A4EF5">
        <w:rPr>
          <w:rFonts w:asciiTheme="minorHAnsi" w:hAnsiTheme="minorHAnsi" w:cs="Consolas"/>
          <w:szCs w:val="18"/>
          <w:lang w:bidi="kn-IN"/>
        </w:rPr>
        <w:t xml:space="preserve"> */</w:t>
      </w:r>
    </w:p>
    <w:p w14:paraId="6261456A"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14:paraId="48B0E699"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14:paraId="458B556C"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14:paraId="0D58E1E9"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14:paraId="25DF5AAC" w14:textId="77777777" w:rsidR="00294FA0" w:rsidRPr="008A4EF5" w:rsidRDefault="00294FA0" w:rsidP="007F5721">
      <w:pPr>
        <w:spacing w:after="0"/>
        <w:ind w:left="1440"/>
        <w:rPr>
          <w:rFonts w:asciiTheme="minorHAnsi" w:eastAsia="Times New Roman" w:hAnsiTheme="minorHAnsi" w:cs="Consolas"/>
          <w:szCs w:val="18"/>
        </w:rPr>
      </w:pPr>
    </w:p>
    <w:p w14:paraId="04A646B7"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79F37FDE" w14:textId="77777777" w:rsidR="00294FA0" w:rsidRPr="008A4EF5" w:rsidRDefault="00294FA0" w:rsidP="007F5721">
      <w:pPr>
        <w:spacing w:after="0"/>
        <w:ind w:left="1440"/>
        <w:rPr>
          <w:rFonts w:asciiTheme="minorHAnsi" w:eastAsia="Times New Roman" w:hAnsiTheme="minorHAnsi" w:cs="Consolas"/>
          <w:szCs w:val="18"/>
        </w:rPr>
      </w:pPr>
    </w:p>
    <w:p w14:paraId="0D7D59FE"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14:paraId="1CF21FF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lastRenderedPageBreak/>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14:paraId="0FC04303"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DD77120"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D1BCAD1"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E4086E0"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2C82F5C6" w14:textId="77777777"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14:paraId="371B81D3"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5504DC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14:paraId="64C481C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14:paraId="61B31810" w14:textId="77777777" w:rsidR="00294FA0" w:rsidRPr="008A4EF5" w:rsidRDefault="00294FA0" w:rsidP="007F5721">
      <w:pPr>
        <w:spacing w:after="0"/>
        <w:ind w:left="1440"/>
        <w:rPr>
          <w:rFonts w:asciiTheme="minorHAnsi" w:eastAsia="Times New Roman" w:hAnsiTheme="minorHAnsi" w:cs="Consolas"/>
          <w:szCs w:val="18"/>
        </w:rPr>
      </w:pPr>
    </w:p>
    <w:p w14:paraId="2EAF122D"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0D592590" w14:textId="77777777" w:rsidR="00294FA0" w:rsidRPr="008A4EF5" w:rsidRDefault="00294FA0" w:rsidP="007F5721">
      <w:pPr>
        <w:spacing w:after="0"/>
        <w:ind w:left="1440"/>
        <w:rPr>
          <w:rFonts w:asciiTheme="minorHAnsi" w:eastAsia="Times New Roman" w:hAnsiTheme="minorHAnsi" w:cs="Consolas"/>
          <w:szCs w:val="18"/>
        </w:rPr>
      </w:pPr>
    </w:p>
    <w:p w14:paraId="3002B74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14:paraId="733E71A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14:paraId="3D9A7FA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6B206390"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4987E1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92A8FC5" w14:textId="77777777" w:rsidR="00294FA0" w:rsidRPr="008A4EF5" w:rsidRDefault="00294FA0" w:rsidP="005B4510">
      <w:pPr>
        <w:spacing w:after="0"/>
        <w:ind w:left="720"/>
        <w:rPr>
          <w:rFonts w:asciiTheme="minorHAnsi" w:eastAsia="Times New Roman" w:hAnsiTheme="minorHAnsi"/>
          <w:i/>
          <w:szCs w:val="18"/>
        </w:rPr>
      </w:pPr>
    </w:p>
    <w:p w14:paraId="70DA8115"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14:paraId="09970109"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10F7A3C"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14:paraId="49D0F99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SAI_TAM_EVENT_TYPE_QUEUE_THRESHOLD;</w:t>
      </w:r>
    </w:p>
    <w:p w14:paraId="710496C8" w14:textId="77777777" w:rsidR="00294FA0" w:rsidRPr="008A4EF5" w:rsidRDefault="00294FA0" w:rsidP="007F5721">
      <w:pPr>
        <w:spacing w:after="0"/>
        <w:ind w:left="1440"/>
        <w:rPr>
          <w:rFonts w:asciiTheme="minorHAnsi" w:eastAsia="Times New Roman" w:hAnsiTheme="minorHAnsi" w:cs="Consolas"/>
          <w:szCs w:val="18"/>
        </w:rPr>
      </w:pPr>
    </w:p>
    <w:p w14:paraId="58197C6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14:paraId="64C65E1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2914C76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1D3206CB" w14:textId="77777777" w:rsidR="00294FA0" w:rsidRPr="008A4EF5" w:rsidRDefault="00294FA0" w:rsidP="007F5721">
      <w:pPr>
        <w:spacing w:after="0"/>
        <w:ind w:left="1440"/>
        <w:rPr>
          <w:rFonts w:asciiTheme="minorHAnsi" w:eastAsia="Times New Roman" w:hAnsiTheme="minorHAnsi" w:cs="Consolas"/>
          <w:szCs w:val="18"/>
        </w:rPr>
      </w:pPr>
    </w:p>
    <w:p w14:paraId="233B6DD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14:paraId="39F0BD1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1EBE3EC0" w14:textId="281DBDCD" w:rsidR="007B7EEF" w:rsidRPr="007B7EEF" w:rsidRDefault="00294FA0" w:rsidP="009B3CBC">
      <w:pPr>
        <w:spacing w:after="0"/>
        <w:ind w:left="1440"/>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14:paraId="1203BA67" w14:textId="77777777" w:rsidR="00CE03F5" w:rsidRDefault="00CE03F5" w:rsidP="007F5721">
      <w:pPr>
        <w:spacing w:after="0"/>
        <w:ind w:left="1440"/>
        <w:rPr>
          <w:rFonts w:asciiTheme="minorHAnsi" w:eastAsia="Times New Roman" w:hAnsiTheme="minorHAnsi" w:cs="Consolas"/>
          <w:szCs w:val="18"/>
        </w:rPr>
      </w:pPr>
    </w:p>
    <w:p w14:paraId="0379FF1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7A3B65F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53C4EFA1" w14:textId="77777777" w:rsidR="00294FA0" w:rsidRPr="008A4EF5" w:rsidRDefault="00294FA0" w:rsidP="007F5721">
      <w:pPr>
        <w:spacing w:after="0"/>
        <w:ind w:left="1440"/>
        <w:rPr>
          <w:rFonts w:asciiTheme="minorHAnsi" w:eastAsia="Times New Roman" w:hAnsiTheme="minorHAnsi" w:cs="Consolas"/>
          <w:szCs w:val="18"/>
        </w:rPr>
      </w:pPr>
    </w:p>
    <w:p w14:paraId="4529E767"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14:paraId="739F342E" w14:textId="77777777" w:rsidR="00294FA0" w:rsidRPr="008A4EF5" w:rsidRDefault="00294FA0" w:rsidP="007F5721">
      <w:pPr>
        <w:spacing w:after="0"/>
        <w:ind w:left="1440"/>
        <w:rPr>
          <w:rFonts w:asciiTheme="minorHAnsi" w:eastAsia="Times New Roman" w:hAnsiTheme="minorHAnsi" w:cs="Consolas"/>
          <w:szCs w:val="18"/>
        </w:rPr>
      </w:pPr>
    </w:p>
    <w:p w14:paraId="3DA1B9C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14:paraId="0060E4E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2039608F"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43A191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3E1E9C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CD2C114" w14:textId="77777777" w:rsidR="005E2E7F" w:rsidRDefault="005E2E7F" w:rsidP="00294FA0">
      <w:pPr>
        <w:ind w:left="432"/>
        <w:rPr>
          <w:rFonts w:ascii="Consolas" w:eastAsia="Times New Roman" w:hAnsi="Consolas" w:cs="Consolas"/>
          <w:szCs w:val="18"/>
        </w:rPr>
      </w:pPr>
    </w:p>
    <w:p w14:paraId="5C45D5CF" w14:textId="77777777" w:rsidR="00033A86" w:rsidRDefault="00033A86" w:rsidP="005E2E7F">
      <w:pPr>
        <w:ind w:left="432"/>
        <w:rPr>
          <w:rFonts w:ascii="Consolas" w:eastAsia="Times New Roman" w:hAnsi="Consolas" w:cs="Consolas"/>
          <w:i/>
          <w:sz w:val="20"/>
          <w:szCs w:val="20"/>
        </w:rPr>
      </w:pPr>
    </w:p>
    <w:p w14:paraId="7E285337" w14:textId="77777777" w:rsidR="007F5721" w:rsidRDefault="008A4EF5" w:rsidP="005B4510">
      <w:pPr>
        <w:pStyle w:val="Heading2"/>
        <w:numPr>
          <w:ilvl w:val="2"/>
          <w:numId w:val="3"/>
        </w:numPr>
      </w:pPr>
      <w:bookmarkStart w:id="282" w:name="_Toc39660760"/>
      <w:r>
        <w:t>Creating the final TAM object and bind to source</w:t>
      </w:r>
      <w:bookmarkEnd w:id="282"/>
    </w:p>
    <w:p w14:paraId="6C0D7032" w14:textId="77777777" w:rsidR="005B4510" w:rsidRPr="007F5721" w:rsidRDefault="005B4510" w:rsidP="00CB49BF">
      <w:pPr>
        <w:ind w:left="720"/>
      </w:pPr>
      <w:r w:rsidRPr="007F5721">
        <w:t xml:space="preserve">Finally the TAM object is created along with the attributes. Attributes are the event list, telemetry type list, IFA list etc. This TAM object is </w:t>
      </w:r>
      <w:proofErr w:type="spellStart"/>
      <w:r w:rsidRPr="007F5721">
        <w:t>bind’ed</w:t>
      </w:r>
      <w:proofErr w:type="spellEnd"/>
      <w:r w:rsidRPr="007F5721">
        <w:t xml:space="preserve"> to the source. SAI driver will prune the bind list to identify and validate the correct binding. In this example, the event and telemetry list is applicable to port, queue, and </w:t>
      </w:r>
      <w:proofErr w:type="spellStart"/>
      <w:r w:rsidRPr="007F5721">
        <w:t>vlan</w:t>
      </w:r>
      <w:proofErr w:type="spellEnd"/>
      <w:r w:rsidRPr="007F5721">
        <w:t xml:space="preserve"> hence the TAM object is </w:t>
      </w:r>
      <w:proofErr w:type="spellStart"/>
      <w:r w:rsidRPr="007F5721">
        <w:t>bind’ed</w:t>
      </w:r>
      <w:proofErr w:type="spellEnd"/>
      <w:r w:rsidRPr="007F5721">
        <w:t xml:space="preserve"> to all these sources.</w:t>
      </w:r>
    </w:p>
    <w:p w14:paraId="5A961AE2" w14:textId="77777777" w:rsidR="007F5721" w:rsidRPr="007F5721" w:rsidRDefault="007F5721" w:rsidP="005B4510">
      <w:pPr>
        <w:spacing w:after="0"/>
        <w:ind w:left="720"/>
        <w:rPr>
          <w:rFonts w:asciiTheme="minorHAnsi" w:eastAsia="Times New Roman" w:hAnsiTheme="minorHAnsi" w:cs="Consolas"/>
          <w:b/>
          <w:i/>
          <w:color w:val="000000" w:themeColor="text1"/>
          <w:szCs w:val="18"/>
        </w:rPr>
      </w:pPr>
    </w:p>
    <w:p w14:paraId="4B923F85"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449BAEFA"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394889C"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14498FB5" w14:textId="77777777"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lastRenderedPageBreak/>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651ACDB8" w14:textId="77777777"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50530A2C" w14:textId="77777777" w:rsidR="008A4EF5" w:rsidRPr="008A4EF5" w:rsidRDefault="008A4EF5" w:rsidP="007F5721">
      <w:pPr>
        <w:spacing w:after="0"/>
        <w:ind w:left="1440"/>
        <w:rPr>
          <w:rFonts w:asciiTheme="minorHAnsi" w:eastAsia="Times New Roman" w:hAnsiTheme="minorHAnsi" w:cs="Consolas"/>
          <w:szCs w:val="18"/>
        </w:rPr>
      </w:pPr>
    </w:p>
    <w:p w14:paraId="1CBA1D44" w14:textId="5743E179"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w:t>
      </w:r>
      <w:ins w:id="283" w:author="Mickey  Spiegel" w:date="2019-05-01T15:45:00Z">
        <w:r w:rsidR="00CE03F5">
          <w:rPr>
            <w:rFonts w:asciiTheme="minorHAnsi" w:eastAsia="Times New Roman" w:hAnsiTheme="minorHAnsi" w:cs="Consolas"/>
            <w:szCs w:val="18"/>
          </w:rPr>
          <w:t>EVENT_</w:t>
        </w:r>
      </w:ins>
      <w:r>
        <w:rPr>
          <w:rFonts w:asciiTheme="minorHAnsi" w:eastAsia="Times New Roman" w:hAnsiTheme="minorHAnsi" w:cs="Consolas"/>
          <w:szCs w:val="18"/>
        </w:rPr>
        <w:t>OBJECTS</w:t>
      </w:r>
      <w:r w:rsidRPr="008A4EF5">
        <w:rPr>
          <w:rFonts w:asciiTheme="minorHAnsi" w:eastAsia="Times New Roman" w:hAnsiTheme="minorHAnsi" w:cs="Consolas"/>
          <w:szCs w:val="18"/>
        </w:rPr>
        <w:t>_LIST;</w:t>
      </w:r>
    </w:p>
    <w:p w14:paraId="2B018708"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14:paraId="74A602C3"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1FC4F046"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142639A" w14:textId="77777777" w:rsidR="008A4EF5" w:rsidRDefault="008A4EF5" w:rsidP="007F5721">
      <w:pPr>
        <w:spacing w:after="0"/>
        <w:ind w:left="1008"/>
        <w:rPr>
          <w:rFonts w:asciiTheme="minorHAnsi" w:eastAsia="Times New Roman" w:hAnsiTheme="minorHAnsi" w:cs="Consolas"/>
          <w:szCs w:val="18"/>
        </w:rPr>
      </w:pPr>
    </w:p>
    <w:p w14:paraId="4AF3F14C" w14:textId="0F117C0B" w:rsidR="008A4EF5" w:rsidRPr="008A4EF5" w:rsidDel="00CE03F5" w:rsidRDefault="008A4EF5" w:rsidP="007F5721">
      <w:pPr>
        <w:spacing w:after="0"/>
        <w:ind w:left="1440"/>
        <w:rPr>
          <w:del w:id="284" w:author="Mickey  Spiegel" w:date="2019-05-01T15:46:00Z"/>
          <w:rFonts w:asciiTheme="minorHAnsi" w:eastAsia="Times New Roman" w:hAnsiTheme="minorHAnsi" w:cs="Consolas"/>
          <w:szCs w:val="18"/>
        </w:rPr>
      </w:pPr>
      <w:del w:id="285" w:author="Mickey  Spiegel" w:date="2019-05-01T15:46:00Z">
        <w:r w:rsidDel="00CE03F5">
          <w:rPr>
            <w:rFonts w:asciiTheme="minorHAnsi" w:eastAsia="Times New Roman" w:hAnsiTheme="minorHAnsi" w:cs="Consolas"/>
            <w:szCs w:val="18"/>
          </w:rPr>
          <w:delText>sai_attr_list[2].id = SAI_TAM_ATTR_OBJECTS</w:delText>
        </w:r>
        <w:r w:rsidRPr="008A4EF5" w:rsidDel="00CE03F5">
          <w:rPr>
            <w:rFonts w:asciiTheme="minorHAnsi" w:eastAsia="Times New Roman" w:hAnsiTheme="minorHAnsi" w:cs="Consolas"/>
            <w:szCs w:val="18"/>
          </w:rPr>
          <w:delText>_LIST;</w:delText>
        </w:r>
      </w:del>
    </w:p>
    <w:p w14:paraId="0B7CCF19" w14:textId="3F409282" w:rsidR="008A4EF5" w:rsidRPr="008A4EF5" w:rsidDel="00CE03F5" w:rsidRDefault="008A4EF5" w:rsidP="007F5721">
      <w:pPr>
        <w:spacing w:after="0"/>
        <w:ind w:left="1440"/>
        <w:rPr>
          <w:del w:id="286" w:author="Mickey  Spiegel" w:date="2019-05-01T15:46:00Z"/>
          <w:rFonts w:asciiTheme="minorHAnsi" w:eastAsia="Times New Roman" w:hAnsiTheme="minorHAnsi" w:cs="Consolas"/>
          <w:szCs w:val="18"/>
        </w:rPr>
      </w:pPr>
      <w:del w:id="287" w:author="Mickey  Spiegel" w:date="2019-05-01T15:46:00Z">
        <w:r w:rsidRPr="008A4EF5" w:rsidDel="00CE03F5">
          <w:rPr>
            <w:rFonts w:asciiTheme="minorHAnsi" w:eastAsia="Times New Roman" w:hAnsiTheme="minorHAnsi" w:cs="Consolas"/>
            <w:szCs w:val="18"/>
          </w:rPr>
          <w:delText>sai_attr</w:delText>
        </w:r>
        <w:r w:rsidR="00CB322B" w:rsidDel="00CE03F5">
          <w:rPr>
            <w:rFonts w:asciiTheme="minorHAnsi" w:eastAsia="Times New Roman" w:hAnsiTheme="minorHAnsi" w:cs="Consolas"/>
            <w:szCs w:val="18"/>
          </w:rPr>
          <w:delText>_list[2].value.objlist.count = 1</w:delText>
        </w:r>
        <w:r w:rsidRPr="008A4EF5" w:rsidDel="00CE03F5">
          <w:rPr>
            <w:rFonts w:asciiTheme="minorHAnsi" w:eastAsia="Times New Roman" w:hAnsiTheme="minorHAnsi" w:cs="Consolas"/>
            <w:szCs w:val="18"/>
          </w:rPr>
          <w:delText>;</w:delText>
        </w:r>
      </w:del>
    </w:p>
    <w:p w14:paraId="4E21A76E" w14:textId="72371768" w:rsidR="008A4EF5" w:rsidDel="00CE03F5" w:rsidRDefault="008A4EF5" w:rsidP="007F5721">
      <w:pPr>
        <w:spacing w:after="0"/>
        <w:ind w:left="1440"/>
        <w:rPr>
          <w:del w:id="288" w:author="Mickey  Spiegel" w:date="2019-05-01T15:46:00Z"/>
          <w:rFonts w:asciiTheme="minorHAnsi" w:eastAsia="Times New Roman" w:hAnsiTheme="minorHAnsi" w:cs="Consolas"/>
          <w:szCs w:val="18"/>
        </w:rPr>
      </w:pPr>
      <w:del w:id="289" w:author="Mickey  Spiegel" w:date="2019-05-01T15:46:00Z">
        <w:r w:rsidDel="00CE03F5">
          <w:rPr>
            <w:rFonts w:asciiTheme="minorHAnsi" w:eastAsia="Times New Roman" w:hAnsiTheme="minorHAnsi" w:cs="Consolas"/>
            <w:szCs w:val="18"/>
          </w:rPr>
          <w:delText>sai_attr_list[2</w:delText>
        </w:r>
        <w:r w:rsidRPr="008A4EF5" w:rsidDel="00CE03F5">
          <w:rPr>
            <w:rFonts w:asciiTheme="minorHAnsi" w:eastAsia="Times New Roman" w:hAnsiTheme="minorHAnsi" w:cs="Consolas"/>
            <w:szCs w:val="18"/>
          </w:rPr>
          <w:delText xml:space="preserve">].value.objlist.list[0] = </w:delText>
        </w:r>
        <w:r w:rsidR="00CB322B" w:rsidRPr="008A4EF5" w:rsidDel="00CE03F5">
          <w:rPr>
            <w:rFonts w:asciiTheme="minorHAnsi" w:eastAsia="Times New Roman" w:hAnsiTheme="minorHAnsi" w:cs="Consolas"/>
            <w:szCs w:val="18"/>
          </w:rPr>
          <w:delText>sai_tam_telemetry_obj</w:delText>
        </w:r>
        <w:r w:rsidRPr="008A4EF5" w:rsidDel="00CE03F5">
          <w:rPr>
            <w:rFonts w:asciiTheme="minorHAnsi" w:eastAsia="Times New Roman" w:hAnsiTheme="minorHAnsi" w:cs="Consolas"/>
            <w:szCs w:val="18"/>
          </w:rPr>
          <w:delText>;</w:delText>
        </w:r>
      </w:del>
    </w:p>
    <w:p w14:paraId="7C210D62" w14:textId="4689E85E" w:rsidR="008A4EF5" w:rsidDel="00CE03F5" w:rsidRDefault="008A4EF5" w:rsidP="007F5721">
      <w:pPr>
        <w:spacing w:after="0"/>
        <w:ind w:left="1008"/>
        <w:rPr>
          <w:del w:id="290" w:author="Mickey  Spiegel" w:date="2019-05-01T15:46:00Z"/>
          <w:rFonts w:asciiTheme="minorHAnsi" w:eastAsia="Times New Roman" w:hAnsiTheme="minorHAnsi" w:cs="Consolas"/>
          <w:szCs w:val="18"/>
        </w:rPr>
      </w:pPr>
    </w:p>
    <w:p w14:paraId="1B0B746C" w14:textId="33A44B2C"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291" w:author="Mickey  Spiegel" w:date="2019-05-01T15:46:00Z">
        <w:r w:rsidR="00CE03F5">
          <w:rPr>
            <w:rFonts w:asciiTheme="minorHAnsi" w:eastAsia="Times New Roman" w:hAnsiTheme="minorHAnsi" w:cs="Consolas"/>
            <w:szCs w:val="18"/>
          </w:rPr>
          <w:t>2</w:t>
        </w:r>
      </w:ins>
      <w:del w:id="292"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 xml:space="preserve">].id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217E049D" w14:textId="40E4957A"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w:t>
      </w:r>
      <w:ins w:id="293" w:author="Mickey  Spiegel" w:date="2019-05-01T15:46:00Z">
        <w:r w:rsidR="00CE03F5">
          <w:rPr>
            <w:rFonts w:asciiTheme="minorHAnsi" w:eastAsia="Times New Roman" w:hAnsiTheme="minorHAnsi" w:cs="Consolas"/>
            <w:szCs w:val="18"/>
          </w:rPr>
          <w:t>2</w:t>
        </w:r>
      </w:ins>
      <w:del w:id="294"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14:paraId="7A83C968" w14:textId="07CD86E7"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295" w:author="Mickey  Spiegel" w:date="2019-05-01T15:46:00Z">
        <w:r w:rsidR="00CE03F5">
          <w:rPr>
            <w:rFonts w:asciiTheme="minorHAnsi" w:eastAsia="Times New Roman" w:hAnsiTheme="minorHAnsi" w:cs="Consolas"/>
            <w:szCs w:val="18"/>
          </w:rPr>
          <w:t>2</w:t>
        </w:r>
      </w:ins>
      <w:del w:id="296" w:author="Mickey  Spiegel" w:date="2019-05-01T15:46:00Z">
        <w:r w:rsidDel="00CE03F5">
          <w:rPr>
            <w:rFonts w:asciiTheme="minorHAnsi" w:eastAsia="Times New Roman" w:hAnsiTheme="minorHAnsi" w:cs="Consolas"/>
            <w:szCs w:val="18"/>
          </w:rPr>
          <w:delText>3</w:delText>
        </w:r>
      </w:del>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w:t>
      </w:r>
      <w:ins w:id="297" w:author="Mickey  Spiegel" w:date="2019-05-01T16:08:00Z">
        <w:r w:rsidR="00800CA3">
          <w:rPr>
            <w:rFonts w:asciiTheme="minorHAnsi" w:hAnsiTheme="minorHAnsi" w:cs="Menlo"/>
            <w:szCs w:val="18"/>
            <w:lang w:val="en-US" w:bidi="ar-SA"/>
          </w:rPr>
          <w:t>TAM</w:t>
        </w:r>
      </w:ins>
      <w:del w:id="298"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CD29AD6" w14:textId="72BCF2F4"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299" w:author="Mickey  Spiegel" w:date="2019-05-01T15:46:00Z">
        <w:r w:rsidR="00CE03F5">
          <w:rPr>
            <w:rFonts w:asciiTheme="minorHAnsi" w:eastAsia="Times New Roman" w:hAnsiTheme="minorHAnsi" w:cs="Consolas"/>
            <w:szCs w:val="18"/>
          </w:rPr>
          <w:t>2</w:t>
        </w:r>
      </w:ins>
      <w:del w:id="300"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301" w:author="Mickey  Spiegel" w:date="2019-05-01T16:08:00Z">
        <w:r w:rsidR="00800CA3">
          <w:rPr>
            <w:rFonts w:asciiTheme="minorHAnsi" w:hAnsiTheme="minorHAnsi" w:cs="Menlo"/>
            <w:szCs w:val="18"/>
            <w:lang w:val="en-US" w:bidi="ar-SA"/>
          </w:rPr>
          <w:t>TAM</w:t>
        </w:r>
      </w:ins>
      <w:del w:id="302"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68AC78E" w14:textId="55C16CD5"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303" w:author="Mickey  Spiegel" w:date="2019-05-01T15:46:00Z">
        <w:r w:rsidR="00CE03F5">
          <w:rPr>
            <w:rFonts w:asciiTheme="minorHAnsi" w:eastAsia="Times New Roman" w:hAnsiTheme="minorHAnsi" w:cs="Consolas"/>
            <w:szCs w:val="18"/>
          </w:rPr>
          <w:t>2</w:t>
        </w:r>
      </w:ins>
      <w:del w:id="304"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305" w:author="Mickey  Spiegel" w:date="2019-05-01T16:08:00Z">
        <w:r w:rsidR="00800CA3">
          <w:rPr>
            <w:rFonts w:asciiTheme="minorHAnsi" w:hAnsiTheme="minorHAnsi" w:cs="Menlo"/>
            <w:szCs w:val="18"/>
            <w:lang w:val="en-US" w:bidi="ar-SA"/>
          </w:rPr>
          <w:t>TAM</w:t>
        </w:r>
      </w:ins>
      <w:del w:id="306"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351654D3" w14:textId="77777777" w:rsidR="008A4EF5" w:rsidRDefault="008A4EF5" w:rsidP="007F5721">
      <w:pPr>
        <w:spacing w:after="0"/>
        <w:ind w:left="1440"/>
        <w:rPr>
          <w:rFonts w:ascii="Menlo" w:hAnsi="Menlo" w:cs="Menlo"/>
          <w:lang w:val="en-US" w:bidi="ar-SA"/>
        </w:rPr>
      </w:pPr>
    </w:p>
    <w:p w14:paraId="34C0EC02" w14:textId="76BA7E59" w:rsidR="00AE3359" w:rsidRDefault="00AE3359"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w:t>
      </w:r>
      <w:ins w:id="307" w:author="Mickey  Spiegel" w:date="2019-05-01T15:46:00Z">
        <w:r w:rsidR="00CE03F5">
          <w:rPr>
            <w:rFonts w:asciiTheme="minorHAnsi" w:eastAsia="Times New Roman" w:hAnsiTheme="minorHAnsi" w:cs="Consolas"/>
            <w:szCs w:val="18"/>
          </w:rPr>
          <w:t>3</w:t>
        </w:r>
      </w:ins>
      <w:del w:id="308" w:author="Mickey  Spiegel" w:date="2019-05-01T15:46:00Z">
        <w:r w:rsidDel="00CE03F5">
          <w:rPr>
            <w:rFonts w:asciiTheme="minorHAnsi" w:eastAsia="Times New Roman" w:hAnsiTheme="minorHAnsi" w:cs="Consolas"/>
            <w:szCs w:val="18"/>
          </w:rPr>
          <w:delText>4</w:delText>
        </w:r>
      </w:del>
      <w:r>
        <w:rPr>
          <w:rFonts w:asciiTheme="minorHAnsi" w:eastAsia="Times New Roman" w:hAnsiTheme="minorHAnsi" w:cs="Consolas"/>
          <w:szCs w:val="18"/>
        </w:rPr>
        <w:t>;</w:t>
      </w:r>
    </w:p>
    <w:p w14:paraId="682ADBE5" w14:textId="77777777" w:rsidR="008A4EF5" w:rsidRPr="008A4EF5" w:rsidRDefault="00CB322B"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proofErr w:type="spellEnd"/>
      <w:r w:rsidR="008A4EF5" w:rsidRPr="008A4EF5">
        <w:rPr>
          <w:rFonts w:asciiTheme="minorHAnsi" w:eastAsia="Times New Roman" w:hAnsiTheme="minorHAnsi" w:cs="Consolas"/>
          <w:szCs w:val="18"/>
        </w:rPr>
        <w:t>(</w:t>
      </w:r>
    </w:p>
    <w:p w14:paraId="4F42D1DB"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179AD74"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44000E63"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134BE3C" w14:textId="77777777" w:rsid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6F72EE91" w14:textId="77777777" w:rsidR="008A4EF5" w:rsidRDefault="008A4EF5" w:rsidP="007F5721">
      <w:pPr>
        <w:spacing w:after="0"/>
        <w:ind w:left="1440"/>
        <w:rPr>
          <w:rFonts w:asciiTheme="minorHAnsi" w:eastAsia="Times New Roman" w:hAnsiTheme="minorHAnsi" w:cs="Consolas"/>
          <w:szCs w:val="18"/>
        </w:rPr>
      </w:pPr>
    </w:p>
    <w:p w14:paraId="27372AA9"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0A6C6426"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B4AB59B"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8F88E5E" w14:textId="425B6797" w:rsidR="00BE3E76" w:rsidRPr="00BE3E76" w:rsidRDefault="00CE03F5" w:rsidP="00BE3E76">
      <w:pPr>
        <w:spacing w:after="0"/>
        <w:ind w:left="1440"/>
        <w:rPr>
          <w:ins w:id="309" w:author="Mickey  Spiegel" w:date="2019-05-01T15:47:00Z"/>
          <w:rFonts w:asciiTheme="minorHAnsi" w:eastAsia="Times New Roman" w:hAnsiTheme="minorHAnsi" w:cs="Consolas"/>
          <w:szCs w:val="18"/>
        </w:rPr>
      </w:pPr>
      <w:proofErr w:type="spellStart"/>
      <w:ins w:id="310" w:author="Mickey  Spiegel" w:date="2019-05-01T15:47: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[0].value.</w:t>
        </w:r>
      </w:ins>
      <w:ins w:id="311" w:author="Mickey  Spiegel" w:date="2019-05-01T15:49:00Z">
        <w:r w:rsidR="00BE3E76">
          <w:rPr>
            <w:rFonts w:asciiTheme="minorHAnsi" w:eastAsia="Times New Roman" w:hAnsiTheme="minorHAnsi" w:cs="Consolas"/>
            <w:szCs w:val="18"/>
          </w:rPr>
          <w:t>s32 = SAI_QUEUE_TYPE_ALL;</w:t>
        </w:r>
      </w:ins>
    </w:p>
    <w:p w14:paraId="47A1E997" w14:textId="77777777" w:rsidR="00BE3E76" w:rsidRDefault="00BE3E76" w:rsidP="007F5721">
      <w:pPr>
        <w:spacing w:after="0"/>
        <w:ind w:left="1440"/>
        <w:rPr>
          <w:ins w:id="312" w:author="Mickey  Spiegel" w:date="2019-05-01T15:50:00Z"/>
          <w:rFonts w:asciiTheme="minorHAnsi" w:eastAsia="Times New Roman" w:hAnsiTheme="minorHAnsi" w:cs="Consolas"/>
          <w:szCs w:val="18"/>
        </w:rPr>
      </w:pPr>
    </w:p>
    <w:p w14:paraId="298B289D" w14:textId="6374D814" w:rsidR="00BE3E76" w:rsidRDefault="00BE3E76" w:rsidP="007F5721">
      <w:pPr>
        <w:spacing w:after="0"/>
        <w:ind w:left="1440"/>
        <w:rPr>
          <w:ins w:id="313" w:author="Mickey  Spiegel" w:date="2019-05-01T15:50:00Z"/>
          <w:rFonts w:asciiTheme="minorHAnsi" w:eastAsia="Times New Roman" w:hAnsiTheme="minorHAnsi" w:cs="Consolas"/>
          <w:szCs w:val="18"/>
        </w:rPr>
      </w:pPr>
      <w:proofErr w:type="spellStart"/>
      <w:ins w:id="314" w:author="Mickey  Spiegel" w:date="2019-05-01T15:50: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[1].id = </w:t>
        </w:r>
      </w:ins>
      <w:ins w:id="315" w:author="Mickey  Spiegel" w:date="2019-05-01T15:51:00Z">
        <w:r w:rsidR="004063EE">
          <w:rPr>
            <w:rFonts w:asciiTheme="minorHAnsi" w:eastAsia="Times New Roman" w:hAnsiTheme="minorHAnsi" w:cs="Consolas"/>
            <w:szCs w:val="18"/>
          </w:rPr>
          <w:t>SAI_QUEUE_ATTR_TAM_OBJECT;</w:t>
        </w:r>
      </w:ins>
    </w:p>
    <w:p w14:paraId="7C25F729" w14:textId="14927573"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316" w:author="Mickey  Spiegel" w:date="2019-05-01T15:51:00Z">
        <w:r w:rsidR="004063EE">
          <w:rPr>
            <w:rFonts w:asciiTheme="minorHAnsi" w:eastAsia="Times New Roman" w:hAnsiTheme="minorHAnsi" w:cs="Consolas"/>
            <w:szCs w:val="18"/>
          </w:rPr>
          <w:t>1</w:t>
        </w:r>
      </w:ins>
      <w:del w:id="317" w:author="Mickey  Spiegel" w:date="2019-05-01T15:51:00Z">
        <w:r w:rsidDel="004063EE">
          <w:rPr>
            <w:rFonts w:asciiTheme="minorHAnsi" w:eastAsia="Times New Roman" w:hAnsiTheme="minorHAnsi" w:cs="Consolas"/>
            <w:szCs w:val="18"/>
          </w:rPr>
          <w:delText>0</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787E9D6"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14:paraId="1422A005"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14:paraId="0F619B2A"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2E8A4857"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0A060049"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345995C" w14:textId="77777777" w:rsidR="008A4EF5" w:rsidRDefault="008A4EF5" w:rsidP="00CB49BF">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1B06BC2" w14:textId="77777777" w:rsidR="004063EE" w:rsidRDefault="004063EE" w:rsidP="00CB49BF">
      <w:pPr>
        <w:ind w:left="720"/>
        <w:rPr>
          <w:ins w:id="318" w:author="Mickey  Spiegel" w:date="2019-05-01T15:51:00Z"/>
        </w:rPr>
      </w:pPr>
    </w:p>
    <w:p w14:paraId="401911AC" w14:textId="77777777" w:rsidR="00CB322B" w:rsidRDefault="00CB322B" w:rsidP="00CB49BF">
      <w:pPr>
        <w:ind w:left="720"/>
      </w:pPr>
      <w:r w:rsidRPr="00CB322B">
        <w:t>This will conclude the creation of a TAM SAI object which is responsible for managing event1, event2 and set of data attributes specified in telemetry type object.</w:t>
      </w:r>
      <w:r w:rsidR="00EE67A6">
        <w:t xml:space="preserve"> </w:t>
      </w:r>
      <w:r w:rsidR="00AE3359">
        <w:t>Telemetry</w:t>
      </w:r>
      <w:r w:rsidRPr="00CB322B">
        <w:t xml:space="preserve"> data set is specified in the </w:t>
      </w:r>
      <w:proofErr w:type="spellStart"/>
      <w:r w:rsidRPr="00CB322B">
        <w:t>protobuf</w:t>
      </w:r>
      <w:proofErr w:type="spellEnd"/>
      <w:r w:rsidRPr="00CB322B">
        <w:t xml:space="preserve"> file. Here is an example of port data set.</w:t>
      </w:r>
    </w:p>
    <w:p w14:paraId="1CC7D69E" w14:textId="77777777" w:rsidR="00572559" w:rsidRDefault="00572559" w:rsidP="00572559">
      <w:pPr>
        <w:pStyle w:val="NormalWeb"/>
        <w:rPr>
          <w:lang w:val="en-IN" w:eastAsia="en-IN" w:bidi="te-IN"/>
        </w:rPr>
      </w:pPr>
    </w:p>
    <w:p w14:paraId="39812ACA" w14:textId="77777777" w:rsidR="00572559" w:rsidRDefault="00572559" w:rsidP="00572559">
      <w:pPr>
        <w:pStyle w:val="NormalWeb"/>
        <w:rPr>
          <w:lang w:val="en-IN" w:eastAsia="en-IN" w:bidi="te-IN"/>
        </w:rPr>
      </w:pPr>
    </w:p>
    <w:p w14:paraId="2B53547C" w14:textId="77777777" w:rsidR="00572559" w:rsidRDefault="00572559" w:rsidP="00572559">
      <w:pPr>
        <w:pStyle w:val="NormalWeb"/>
        <w:rPr>
          <w:lang w:val="en-IN" w:eastAsia="en-IN" w:bidi="te-IN"/>
        </w:rPr>
      </w:pPr>
    </w:p>
    <w:p w14:paraId="36DCEF5D" w14:textId="77777777" w:rsidR="00572559" w:rsidRDefault="00572559" w:rsidP="00572559">
      <w:pPr>
        <w:pStyle w:val="NormalWeb"/>
        <w:rPr>
          <w:lang w:val="en-IN" w:eastAsia="en-IN" w:bidi="te-IN"/>
        </w:rPr>
      </w:pPr>
    </w:p>
    <w:p w14:paraId="54D7A637" w14:textId="77777777" w:rsidR="00572559" w:rsidRPr="00572559" w:rsidRDefault="00572559" w:rsidP="00572559">
      <w:pPr>
        <w:pStyle w:val="NormalWeb"/>
        <w:rPr>
          <w:lang w:val="en-IN" w:eastAsia="en-IN" w:bidi="te-IN"/>
        </w:rPr>
      </w:pPr>
    </w:p>
    <w:p w14:paraId="7010673E" w14:textId="77777777" w:rsidR="00CB322B" w:rsidRPr="00CB322B" w:rsidRDefault="00CB322B" w:rsidP="00CB322B">
      <w:pPr>
        <w:pStyle w:val="NormalWeb"/>
        <w:rPr>
          <w:rFonts w:asciiTheme="minorHAnsi" w:hAnsiTheme="minorHAnsi"/>
          <w:sz w:val="18"/>
          <w:szCs w:val="18"/>
          <w:lang w:val="en-IN" w:eastAsia="en-IN" w:bidi="te-IN"/>
        </w:rPr>
      </w:pPr>
    </w:p>
    <w:p w14:paraId="40559881" w14:textId="77777777" w:rsidR="00CB322B" w:rsidRDefault="00CB322B" w:rsidP="00CB322B">
      <w:pPr>
        <w:pStyle w:val="NormalWeb"/>
        <w:rPr>
          <w:lang w:val="en-IN" w:eastAsia="en-IN" w:bidi="te-IN"/>
        </w:rPr>
      </w:pPr>
    </w:p>
    <w:p w14:paraId="1D133695" w14:textId="1C193DBF" w:rsidR="001C56D0" w:rsidRDefault="00CB322B" w:rsidP="00033A86">
      <w:pPr>
        <w:pStyle w:val="Heading2"/>
        <w:numPr>
          <w:ilvl w:val="1"/>
          <w:numId w:val="3"/>
        </w:numPr>
        <w:ind w:hanging="576"/>
      </w:pPr>
      <w:bookmarkStart w:id="319" w:name="_Toc39660761"/>
      <w:r>
        <w:rPr>
          <w:noProof/>
          <w:lang w:val="en-US" w:eastAsia="en-US" w:bidi="ar-SA"/>
        </w:rPr>
        <mc:AlternateContent>
          <mc:Choice Requires="wps">
            <w:drawing>
              <wp:anchor distT="0" distB="0" distL="114300" distR="114300" simplePos="0" relativeHeight="251679744" behindDoc="0" locked="0" layoutInCell="1" allowOverlap="1" wp14:anchorId="1D9A35DA" wp14:editId="0F1942A6">
                <wp:simplePos x="0" y="0"/>
                <wp:positionH relativeFrom="margin">
                  <wp:align>left</wp:align>
                </wp:positionH>
                <wp:positionV relativeFrom="margin">
                  <wp:align>top</wp:align>
                </wp:positionV>
                <wp:extent cx="5876014" cy="4039263"/>
                <wp:effectExtent l="0" t="0" r="17145" b="24765"/>
                <wp:wrapSquare wrapText="bothSides"/>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14:paraId="55D354A5"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14:paraId="27630EB7"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14:paraId="7220D422"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14:paraId="6FCC5CD1"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CA6E51" w:rsidRPr="00CB322B" w:rsidRDefault="00CA6E51">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A35DA" id="Text Box 12" o:spid="_x0000_s1044" type="#_x0000_t202" style="position:absolute;left:0;text-align:left;margin-left:0;margin-top:0;width:462.7pt;height:318.05pt;z-index:251679744;visibility:visible;mso-wrap-style:square;mso-height-percent:0;mso-wrap-distance-left:9pt;mso-wrap-distance-top:0;mso-wrap-distance-right:9pt;mso-wrap-distance-bottom:0;mso-position-horizontal:left;mso-position-horizontal-relative:margin;mso-position-vertical:top;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" fillcolor="white [3201]" strokeweight=".5pt">
                <v:textbox>
                  <w:txbxContent>
                    <w:p w14:paraId="55D354A5"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14:paraId="27630EB7"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14:paraId="7220D422"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14:paraId="6FCC5CD1"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CA6E51" w:rsidRPr="00CB322B" w:rsidRDefault="00CA6E51"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CA6E51" w:rsidRPr="00CB322B" w:rsidRDefault="00CA6E51">
                      <w:pPr>
                        <w:rPr>
                          <w:rFonts w:asciiTheme="minorHAnsi" w:hAnsiTheme="minorHAnsi"/>
                          <w:szCs w:val="18"/>
                        </w:rPr>
                      </w:pPr>
                    </w:p>
                  </w:txbxContent>
                </v:textbox>
                <w10:wrap type="square" anchorx="margin" anchory="margin"/>
              </v:shape>
            </w:pict>
          </mc:Fallback>
        </mc:AlternateContent>
      </w:r>
      <w:r w:rsidR="001C56D0">
        <w:t>Configuring a legacy device</w:t>
      </w:r>
      <w:bookmarkEnd w:id="319"/>
    </w:p>
    <w:p w14:paraId="0521A203" w14:textId="77777777"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14:paraId="7651032F" w14:textId="77777777" w:rsidR="00572559" w:rsidRDefault="00572559" w:rsidP="00CB49BF">
      <w:pPr>
        <w:spacing w:after="0"/>
        <w:ind w:left="288"/>
        <w:rPr>
          <w:b/>
          <w:lang w:eastAsia="en-US" w:bidi="ar-SA"/>
        </w:rPr>
      </w:pPr>
    </w:p>
    <w:p w14:paraId="1CF427D3" w14:textId="77777777" w:rsidR="001C56D0" w:rsidRPr="00CB49BF" w:rsidRDefault="001C56D0" w:rsidP="00CB49BF">
      <w:pPr>
        <w:spacing w:after="0"/>
        <w:ind w:left="288"/>
        <w:rPr>
          <w:b/>
        </w:rPr>
      </w:pPr>
      <w:r w:rsidRPr="00CB49BF">
        <w:rPr>
          <w:b/>
          <w:lang w:eastAsia="en-US" w:bidi="ar-SA"/>
        </w:rPr>
        <w:t>Step 1: Create a transport object</w:t>
      </w:r>
    </w:p>
    <w:p w14:paraId="5DA885F8"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14:paraId="25285D67"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14:paraId="1893F7E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F996D2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14:paraId="3BFE032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[1].value.s32 = 1500;</w:t>
      </w:r>
    </w:p>
    <w:p w14:paraId="1ACCDF98"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0AA8291"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14:paraId="685FBEE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3C2C8A8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14:paraId="13CB1D42"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722E3A00"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727407B6"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6858B8BE" w14:textId="77777777" w:rsidR="001C56D0"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2EB432F5" w14:textId="77777777" w:rsidR="001C56D0" w:rsidRDefault="001C56D0" w:rsidP="001C56D0">
      <w:pPr>
        <w:spacing w:after="0"/>
        <w:ind w:left="230"/>
        <w:rPr>
          <w:rFonts w:eastAsia="Times New Roman"/>
          <w:b/>
          <w:bCs/>
          <w:color w:val="000000" w:themeColor="text1"/>
          <w:szCs w:val="18"/>
          <w:lang w:eastAsia="en-US" w:bidi="ar-SA"/>
        </w:rPr>
      </w:pPr>
    </w:p>
    <w:p w14:paraId="5213A3FD"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14:paraId="56870995"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lastRenderedPageBreak/>
        <w:t>sai_attr_list</w:t>
      </w:r>
      <w:proofErr w:type="spellEnd"/>
      <w:r w:rsidRPr="004733B7">
        <w:rPr>
          <w:rFonts w:eastAsia="Times New Roman"/>
          <w:color w:val="000000" w:themeColor="text1"/>
          <w:szCs w:val="18"/>
          <w:lang w:eastAsia="en-US" w:bidi="ar-SA"/>
        </w:rPr>
        <w:t>[0].id = SAI_TAM_COLLECTOR_ATTR_SRC_IP;</w:t>
      </w:r>
    </w:p>
    <w:p w14:paraId="15878FD1"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0CA513F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14:paraId="33FC2980"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BD0D88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14:paraId="460ED83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428A2394"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14:paraId="4883BDE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011A332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14:paraId="6528EA8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14:paraId="6DBB3AC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2CBC162" w14:textId="2007314D" w:rsidR="001C56D0" w:rsidRPr="004733B7" w:rsidRDefault="001C56D0" w:rsidP="001C56D0">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w:t>
      </w:r>
      <w:ins w:id="320" w:author="Mickey  Spiegel" w:date="2019-05-01T15:59:00Z">
        <w:r w:rsidR="0059420C">
          <w:rPr>
            <w:rFonts w:eastAsia="Times New Roman"/>
            <w:bCs/>
            <w:color w:val="000000" w:themeColor="text1"/>
            <w:szCs w:val="18"/>
            <w:lang w:eastAsia="en-US" w:bidi="ar-SA"/>
          </w:rPr>
          <w:t>COLLECTOR</w:t>
        </w:r>
        <w:r w:rsidR="0059420C" w:rsidRPr="004733B7" w:rsidDel="0059420C">
          <w:rPr>
            <w:rFonts w:eastAsia="Times New Roman"/>
            <w:bCs/>
            <w:color w:val="000000" w:themeColor="text1"/>
            <w:szCs w:val="18"/>
            <w:lang w:eastAsia="en-US" w:bidi="ar-SA"/>
          </w:rPr>
          <w:t xml:space="preserve"> </w:t>
        </w:r>
      </w:ins>
      <w:del w:id="321" w:author="Mickey  Spiegel" w:date="2019-05-01T15:59:00Z">
        <w:r w:rsidRPr="004733B7" w:rsidDel="0059420C">
          <w:rPr>
            <w:rFonts w:eastAsia="Times New Roman"/>
            <w:bCs/>
            <w:color w:val="000000" w:themeColor="text1"/>
            <w:szCs w:val="18"/>
            <w:lang w:eastAsia="en-US" w:bidi="ar-SA"/>
          </w:rPr>
          <w:delText>TRANSPORT</w:delText>
        </w:r>
      </w:del>
      <w:r w:rsidRPr="004733B7">
        <w:rPr>
          <w:rFonts w:eastAsia="Times New Roman"/>
          <w:bCs/>
          <w:color w:val="000000" w:themeColor="text1"/>
          <w:szCs w:val="18"/>
          <w:lang w:eastAsia="en-US" w:bidi="ar-SA"/>
        </w:rPr>
        <w:t>_ATTR_TRANSPORT</w:t>
      </w:r>
      <w:r w:rsidRPr="004733B7">
        <w:rPr>
          <w:rFonts w:eastAsia="Times New Roman"/>
          <w:color w:val="000000" w:themeColor="text1"/>
          <w:szCs w:val="18"/>
          <w:lang w:eastAsia="en-US" w:bidi="ar-SA"/>
        </w:rPr>
        <w:t>; </w:t>
      </w:r>
    </w:p>
    <w:p w14:paraId="1DC6B0A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6A72FD2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865E9BA"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14:paraId="58C45F6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14:paraId="008C1224"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14:paraId="18A092E6"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63302E49"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4A6C9CB8" w14:textId="77777777" w:rsidR="001C56D0" w:rsidRPr="004733B7"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43C51A1B" w14:textId="77777777" w:rsidR="001C56D0" w:rsidRDefault="001C56D0" w:rsidP="001C56D0">
      <w:pPr>
        <w:spacing w:after="0"/>
        <w:ind w:left="230"/>
        <w:rPr>
          <w:rFonts w:eastAsia="Times New Roman"/>
          <w:b/>
          <w:bCs/>
          <w:color w:val="000000" w:themeColor="text1"/>
          <w:szCs w:val="18"/>
          <w:lang w:val="en-US" w:eastAsia="en-US" w:bidi="ar-SA"/>
        </w:rPr>
      </w:pPr>
    </w:p>
    <w:p w14:paraId="6F22C209" w14:textId="6D2D7F5F" w:rsidR="00864219" w:rsidRPr="009B5B13" w:rsidRDefault="00864219" w:rsidP="00864219">
      <w:pPr>
        <w:spacing w:after="0"/>
        <w:ind w:left="230"/>
        <w:rPr>
          <w:rFonts w:eastAsia="Times New Roman"/>
          <w:color w:val="000000" w:themeColor="text1"/>
          <w:szCs w:val="18"/>
          <w:lang w:val="en-US" w:eastAsia="en-US" w:bidi="ar-SA"/>
        </w:rPr>
      </w:pPr>
      <w:moveToRangeStart w:id="322" w:author="Mickey  Spiegel" w:date="2019-05-01T16:03:00Z" w:name="move7619032"/>
      <w:moveTo w:id="323" w:author="Mickey  Spiegel" w:date="2019-05-01T16:03:00Z">
        <w:r w:rsidRPr="009B5B13">
          <w:rPr>
            <w:rFonts w:eastAsia="Times New Roman"/>
            <w:b/>
            <w:bCs/>
            <w:color w:val="000000" w:themeColor="text1"/>
            <w:szCs w:val="18"/>
            <w:lang w:val="en-US" w:eastAsia="en-US" w:bidi="ar-SA"/>
          </w:rPr>
          <w:t xml:space="preserve">Step </w:t>
        </w:r>
      </w:moveTo>
      <w:ins w:id="324" w:author="Mickey  Spiegel" w:date="2019-05-01T16:03:00Z">
        <w:r>
          <w:rPr>
            <w:rFonts w:eastAsia="Times New Roman"/>
            <w:b/>
            <w:bCs/>
            <w:color w:val="000000" w:themeColor="text1"/>
            <w:szCs w:val="18"/>
            <w:lang w:val="en-US" w:eastAsia="en-US" w:bidi="ar-SA"/>
          </w:rPr>
          <w:t>3</w:t>
        </w:r>
      </w:ins>
      <w:moveTo w:id="325" w:author="Mickey  Spiegel" w:date="2019-05-01T16:03:00Z">
        <w:del w:id="326" w:author="Mickey  Spiegel" w:date="2019-05-01T16:03:00Z">
          <w:r w:rsidRPr="009B5B13" w:rsidDel="00864219">
            <w:rPr>
              <w:rFonts w:eastAsia="Times New Roman"/>
              <w:b/>
              <w:bCs/>
              <w:color w:val="000000" w:themeColor="text1"/>
              <w:szCs w:val="18"/>
              <w:lang w:val="en-US" w:eastAsia="en-US" w:bidi="ar-SA"/>
            </w:rPr>
            <w:delText>4</w:delText>
          </w:r>
        </w:del>
        <w:r w:rsidRPr="009B5B13">
          <w:rPr>
            <w:rFonts w:eastAsia="Times New Roman"/>
            <w:b/>
            <w:bCs/>
            <w:color w:val="000000" w:themeColor="text1"/>
            <w:szCs w:val="18"/>
            <w:lang w:val="en-US" w:eastAsia="en-US" w:bidi="ar-SA"/>
          </w:rPr>
          <w:t>: Create a report object</w:t>
        </w:r>
      </w:moveTo>
    </w:p>
    <w:p w14:paraId="237AD173"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327" w:author="Mickey  Spiegel" w:date="2019-05-01T16:03: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moveTo>
    </w:p>
    <w:p w14:paraId="39C1FE1F"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328" w:author="Mickey  Spiegel" w:date="2019-05-01T16:03: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moveTo>
    </w:p>
    <w:p w14:paraId="623EC0D4" w14:textId="77777777" w:rsidR="00864219" w:rsidRPr="009B5B13" w:rsidRDefault="00864219" w:rsidP="00864219">
      <w:pPr>
        <w:spacing w:after="0"/>
        <w:ind w:left="720"/>
        <w:rPr>
          <w:rFonts w:eastAsia="Times New Roman"/>
          <w:color w:val="000000" w:themeColor="text1"/>
          <w:szCs w:val="18"/>
          <w:lang w:val="en-US" w:eastAsia="en-US" w:bidi="ar-SA"/>
        </w:rPr>
      </w:pPr>
      <w:moveTo w:id="329" w:author="Mickey  Spiegel" w:date="2019-05-01T16:03:00Z">
        <w:r w:rsidRPr="009B5B13">
          <w:rPr>
            <w:rFonts w:eastAsia="Times New Roman"/>
            <w:color w:val="000000" w:themeColor="text1"/>
            <w:szCs w:val="18"/>
            <w:lang w:eastAsia="en-US" w:bidi="ar-SA"/>
          </w:rPr>
          <w:t>  </w:t>
        </w:r>
      </w:moveTo>
    </w:p>
    <w:p w14:paraId="1C786F7E"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330" w:author="Mickey  Spiegel" w:date="2019-05-01T16:03: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moveTo>
    </w:p>
    <w:p w14:paraId="5359EC85"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331" w:author="Mickey  Spiegel" w:date="2019-05-01T16:03:00Z">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moveTo>
    </w:p>
    <w:p w14:paraId="3BD3898D" w14:textId="77777777" w:rsidR="00864219" w:rsidRPr="009B5B13" w:rsidRDefault="00864219" w:rsidP="00864219">
      <w:pPr>
        <w:spacing w:after="0"/>
        <w:ind w:left="1440"/>
        <w:rPr>
          <w:rFonts w:eastAsia="Times New Roman"/>
          <w:color w:val="000000" w:themeColor="text1"/>
          <w:szCs w:val="18"/>
          <w:lang w:val="en-US" w:eastAsia="en-US" w:bidi="ar-SA"/>
        </w:rPr>
      </w:pPr>
      <w:moveTo w:id="332" w:author="Mickey  Spiegel" w:date="2019-05-01T16:03: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moveTo>
    </w:p>
    <w:p w14:paraId="3D50BAE4"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333" w:author="Mickey  Spiegel" w:date="2019-05-01T16:03: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moveTo>
    </w:p>
    <w:p w14:paraId="5D1EA068"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334" w:author="Mickey  Spiegel" w:date="2019-05-01T16:03: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moveTo>
    </w:p>
    <w:p w14:paraId="7AFC9EFA"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335" w:author="Mickey  Spiegel" w:date="2019-05-01T16:03: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moveTo>
    </w:p>
    <w:p w14:paraId="486BDDEC" w14:textId="77777777" w:rsidR="00864219" w:rsidRPr="001C56D0" w:rsidRDefault="00864219" w:rsidP="00864219">
      <w:pPr>
        <w:pStyle w:val="NormalWeb"/>
        <w:spacing w:before="0" w:beforeAutospacing="0" w:after="0" w:afterAutospacing="0"/>
        <w:rPr>
          <w:lang w:val="en-IN"/>
        </w:rPr>
      </w:pPr>
    </w:p>
    <w:moveToRangeEnd w:id="322"/>
    <w:p w14:paraId="7B8760C9" w14:textId="0F628395"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 xml:space="preserve">Step </w:t>
      </w:r>
      <w:ins w:id="336" w:author="Mickey  Spiegel" w:date="2019-05-01T16:58:00Z">
        <w:r w:rsidR="009B3CBC">
          <w:rPr>
            <w:rFonts w:eastAsia="Times New Roman"/>
            <w:b/>
            <w:bCs/>
            <w:color w:val="000000" w:themeColor="text1"/>
            <w:szCs w:val="18"/>
            <w:lang w:val="en-US" w:eastAsia="en-US" w:bidi="ar-SA"/>
          </w:rPr>
          <w:t>4</w:t>
        </w:r>
      </w:ins>
      <w:del w:id="337" w:author="Mickey  Spiegel" w:date="2019-05-01T16:58:00Z">
        <w:r w:rsidRPr="004733B7" w:rsidDel="009B3CBC">
          <w:rPr>
            <w:rFonts w:eastAsia="Times New Roman"/>
            <w:b/>
            <w:bCs/>
            <w:color w:val="000000" w:themeColor="text1"/>
            <w:szCs w:val="18"/>
            <w:lang w:val="en-US" w:eastAsia="en-US" w:bidi="ar-SA"/>
          </w:rPr>
          <w:delText>3</w:delText>
        </w:r>
      </w:del>
      <w:r w:rsidRPr="004733B7">
        <w:rPr>
          <w:rFonts w:eastAsia="Times New Roman"/>
          <w:b/>
          <w:bCs/>
          <w:color w:val="000000" w:themeColor="text1"/>
          <w:szCs w:val="18"/>
          <w:lang w:val="en-US" w:eastAsia="en-US" w:bidi="ar-SA"/>
        </w:rPr>
        <w:t>: Create a switch telemetry type object</w:t>
      </w:r>
    </w:p>
    <w:p w14:paraId="1398FD34"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[0].id = SAI_TAM_TEL_TYPE_ATTR_TAM_TELEMETRY_TYPE;</w:t>
      </w:r>
    </w:p>
    <w:p w14:paraId="6F3662D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[0].value.s32 = SAI_TAM_TELEMETRY_TYPE_SWITCH;</w:t>
      </w:r>
    </w:p>
    <w:p w14:paraId="147BDA95"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E7D4A63" w14:textId="77777777" w:rsidR="001C56D0" w:rsidRPr="004733B7" w:rsidRDefault="001C56D0" w:rsidP="001C56D0">
      <w:pPr>
        <w:spacing w:after="0"/>
        <w:ind w:left="720"/>
        <w:rPr>
          <w:rFonts w:eastAsia="Times New Roman"/>
          <w:b/>
          <w:bCs/>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14:paraId="579BA403"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 xml:space="preserve">[1].value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14:paraId="08EFDE3C"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C9ACC6A" w14:textId="41A4A579" w:rsidR="00864219" w:rsidRPr="009B5B13" w:rsidRDefault="00864219" w:rsidP="00864219">
      <w:pPr>
        <w:spacing w:after="0"/>
        <w:ind w:left="720"/>
        <w:rPr>
          <w:rFonts w:eastAsia="Times New Roman"/>
          <w:color w:val="000000" w:themeColor="text1"/>
          <w:szCs w:val="18"/>
          <w:lang w:val="en-US" w:eastAsia="en-US" w:bidi="ar-SA"/>
        </w:rPr>
      </w:pPr>
      <w:moveToRangeStart w:id="338" w:author="Mickey  Spiegel" w:date="2019-05-01T16:04:00Z" w:name="move7619090"/>
      <w:proofErr w:type="spellStart"/>
      <w:moveTo w:id="339" w:author="Mickey  Spiegel" w:date="2019-05-01T16:04: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[2].id = SAI_TAM_TEL</w:t>
        </w:r>
        <w:del w:id="340" w:author="Mickey  Spiegel" w:date="2019-05-01T16:04:00Z">
          <w:r w:rsidRPr="009B5B13" w:rsidDel="00864219">
            <w:rPr>
              <w:rFonts w:eastAsia="Times New Roman"/>
              <w:color w:val="000000" w:themeColor="text1"/>
              <w:szCs w:val="18"/>
              <w:lang w:val="en-US" w:eastAsia="en-US" w:bidi="ar-SA"/>
            </w:rPr>
            <w:delText>EMETRY</w:delText>
          </w:r>
        </w:del>
      </w:moveTo>
      <w:ins w:id="341" w:author="Mickey  Spiegel" w:date="2019-05-01T16:04:00Z">
        <w:r>
          <w:rPr>
            <w:rFonts w:eastAsia="Times New Roman"/>
            <w:color w:val="000000" w:themeColor="text1"/>
            <w:szCs w:val="18"/>
            <w:lang w:val="en-US" w:eastAsia="en-US" w:bidi="ar-SA"/>
          </w:rPr>
          <w:t>_TYPE</w:t>
        </w:r>
      </w:ins>
      <w:moveTo w:id="342" w:author="Mickey  Spiegel" w:date="2019-05-01T16:04:00Z">
        <w:r w:rsidRPr="009B5B13">
          <w:rPr>
            <w:rFonts w:eastAsia="Times New Roman"/>
            <w:color w:val="000000" w:themeColor="text1"/>
            <w:szCs w:val="18"/>
            <w:lang w:val="en-US" w:eastAsia="en-US" w:bidi="ar-SA"/>
          </w:rPr>
          <w:t>_ATTR_REPORT_ID;</w:t>
        </w:r>
      </w:moveTo>
    </w:p>
    <w:p w14:paraId="09A0F6B2"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343" w:author="Mickey  Spiegel" w:date="2019-05-01T16:04: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moveTo>
    </w:p>
    <w:moveToRangeEnd w:id="338"/>
    <w:p w14:paraId="752D60C9"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8E6F9AD" w14:textId="057C5B26"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 xml:space="preserve"> = </w:t>
      </w:r>
      <w:ins w:id="344" w:author="Mickey  Spiegel" w:date="2019-05-01T16:04:00Z">
        <w:r w:rsidR="00864219">
          <w:rPr>
            <w:rFonts w:eastAsia="Times New Roman"/>
            <w:color w:val="000000" w:themeColor="text1"/>
            <w:szCs w:val="18"/>
            <w:lang w:val="en-US" w:eastAsia="en-US" w:bidi="ar-SA"/>
          </w:rPr>
          <w:t>3</w:t>
        </w:r>
      </w:ins>
      <w:del w:id="345" w:author="Mickey  Spiegel" w:date="2019-05-01T16:04:00Z">
        <w:r w:rsidDel="00864219">
          <w:rPr>
            <w:rFonts w:eastAsia="Times New Roman"/>
            <w:color w:val="000000" w:themeColor="text1"/>
            <w:szCs w:val="18"/>
            <w:lang w:val="en-US" w:eastAsia="en-US" w:bidi="ar-SA"/>
          </w:rPr>
          <w:delText>2</w:delText>
        </w:r>
      </w:del>
      <w:r w:rsidRPr="004733B7">
        <w:rPr>
          <w:rFonts w:eastAsia="Times New Roman"/>
          <w:color w:val="000000" w:themeColor="text1"/>
          <w:szCs w:val="18"/>
          <w:lang w:val="en-US" w:eastAsia="en-US" w:bidi="ar-SA"/>
        </w:rPr>
        <w:t>;</w:t>
      </w:r>
    </w:p>
    <w:p w14:paraId="0005490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5CF499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val="en-US" w:eastAsia="en-US" w:bidi="ar-SA"/>
        </w:rPr>
        <w:t>sai_create_tam_tel_type_fn</w:t>
      </w:r>
      <w:proofErr w:type="spellEnd"/>
      <w:r w:rsidRPr="004733B7">
        <w:rPr>
          <w:rFonts w:eastAsia="Times New Roman"/>
          <w:color w:val="000000" w:themeColor="text1"/>
          <w:szCs w:val="18"/>
          <w:lang w:val="en-US" w:eastAsia="en-US" w:bidi="ar-SA"/>
        </w:rPr>
        <w:t>(</w:t>
      </w:r>
    </w:p>
    <w:p w14:paraId="5C46FA99"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proofErr w:type="spellStart"/>
      <w:r w:rsidRPr="004733B7">
        <w:rPr>
          <w:rFonts w:eastAsia="Times New Roman"/>
          <w:bCs/>
          <w:color w:val="000000" w:themeColor="text1"/>
          <w:szCs w:val="18"/>
          <w:lang w:val="en-US" w:eastAsia="en-US" w:bidi="ar-SA"/>
        </w:rPr>
        <w:t>sai_tam_switch_tel_type_obj</w:t>
      </w:r>
      <w:proofErr w:type="spellEnd"/>
      <w:r w:rsidRPr="004733B7">
        <w:rPr>
          <w:rFonts w:eastAsia="Times New Roman"/>
          <w:color w:val="000000" w:themeColor="text1"/>
          <w:szCs w:val="18"/>
          <w:lang w:val="en-US" w:eastAsia="en-US" w:bidi="ar-SA"/>
        </w:rPr>
        <w:t>,</w:t>
      </w:r>
    </w:p>
    <w:p w14:paraId="2A08B7FE"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switch_id</w:t>
      </w:r>
      <w:proofErr w:type="spellEnd"/>
      <w:r w:rsidRPr="004733B7">
        <w:rPr>
          <w:rFonts w:eastAsia="Times New Roman"/>
          <w:color w:val="000000" w:themeColor="text1"/>
          <w:szCs w:val="18"/>
          <w:lang w:val="en-US" w:eastAsia="en-US" w:bidi="ar-SA"/>
        </w:rPr>
        <w:t>,</w:t>
      </w:r>
    </w:p>
    <w:p w14:paraId="2B876125"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w:t>
      </w:r>
    </w:p>
    <w:p w14:paraId="03A68211"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w:t>
      </w:r>
    </w:p>
    <w:p w14:paraId="25D86D71" w14:textId="77777777" w:rsidR="009B5B13" w:rsidRDefault="009B5B13" w:rsidP="009B5B13">
      <w:pPr>
        <w:spacing w:after="0"/>
        <w:ind w:left="230"/>
        <w:rPr>
          <w:rFonts w:eastAsia="Times New Roman"/>
          <w:b/>
          <w:bCs/>
          <w:color w:val="000000" w:themeColor="text1"/>
          <w:szCs w:val="18"/>
          <w:lang w:val="en-US" w:eastAsia="en-US" w:bidi="ar-SA"/>
        </w:rPr>
      </w:pPr>
    </w:p>
    <w:p w14:paraId="7AEB426B" w14:textId="7B33639E" w:rsidR="009B5B13" w:rsidRPr="009B5B13" w:rsidDel="00864219" w:rsidRDefault="009B5B13" w:rsidP="009B5B13">
      <w:pPr>
        <w:spacing w:after="0"/>
        <w:ind w:left="230"/>
        <w:rPr>
          <w:rFonts w:eastAsia="Times New Roman"/>
          <w:color w:val="000000" w:themeColor="text1"/>
          <w:szCs w:val="18"/>
          <w:lang w:val="en-US" w:eastAsia="en-US" w:bidi="ar-SA"/>
        </w:rPr>
      </w:pPr>
      <w:moveFromRangeStart w:id="346" w:author="Mickey  Spiegel" w:date="2019-05-01T16:03:00Z" w:name="move7619032"/>
      <w:moveFrom w:id="347" w:author="Mickey  Spiegel" w:date="2019-05-01T16:03:00Z">
        <w:r w:rsidRPr="009B5B13" w:rsidDel="00864219">
          <w:rPr>
            <w:rFonts w:eastAsia="Times New Roman"/>
            <w:b/>
            <w:bCs/>
            <w:color w:val="000000" w:themeColor="text1"/>
            <w:szCs w:val="18"/>
            <w:lang w:val="en-US" w:eastAsia="en-US" w:bidi="ar-SA"/>
          </w:rPr>
          <w:t>Step 4: Create a report object</w:t>
        </w:r>
      </w:moveFrom>
    </w:p>
    <w:p w14:paraId="2E5FEFD1" w14:textId="7D818D12" w:rsidR="009B5B13" w:rsidRPr="009B5B13" w:rsidDel="00864219" w:rsidRDefault="009B5B13" w:rsidP="009B5B13">
      <w:pPr>
        <w:spacing w:after="0"/>
        <w:ind w:left="720"/>
        <w:rPr>
          <w:rFonts w:eastAsia="Times New Roman"/>
          <w:color w:val="000000" w:themeColor="text1"/>
          <w:szCs w:val="18"/>
          <w:lang w:val="en-US" w:eastAsia="en-US" w:bidi="ar-SA"/>
        </w:rPr>
      </w:pPr>
      <w:moveFrom w:id="348" w:author="Mickey  Spiegel" w:date="2019-05-01T16:03:00Z">
        <w:r w:rsidRPr="009B5B13" w:rsidDel="00864219">
          <w:rPr>
            <w:rFonts w:eastAsia="Times New Roman"/>
            <w:color w:val="000000" w:themeColor="text1"/>
            <w:szCs w:val="18"/>
            <w:lang w:val="en-US" w:eastAsia="en-US" w:bidi="ar-SA"/>
          </w:rPr>
          <w:t>sai_attr_list[0].id = SAI_TAM_REPORT_ATTR_TYPE;</w:t>
        </w:r>
      </w:moveFrom>
    </w:p>
    <w:p w14:paraId="318002F6" w14:textId="60F31686" w:rsidR="009B5B13" w:rsidRPr="009B5B13" w:rsidDel="00864219" w:rsidRDefault="009B5B13" w:rsidP="009B5B13">
      <w:pPr>
        <w:spacing w:after="0"/>
        <w:ind w:left="720"/>
        <w:rPr>
          <w:rFonts w:eastAsia="Times New Roman"/>
          <w:color w:val="000000" w:themeColor="text1"/>
          <w:szCs w:val="18"/>
          <w:lang w:val="en-US" w:eastAsia="en-US" w:bidi="ar-SA"/>
        </w:rPr>
      </w:pPr>
      <w:moveFrom w:id="349" w:author="Mickey  Spiegel" w:date="2019-05-01T16:03:00Z">
        <w:r w:rsidRPr="009B5B13" w:rsidDel="00864219">
          <w:rPr>
            <w:rFonts w:eastAsia="Times New Roman"/>
            <w:color w:val="000000" w:themeColor="text1"/>
            <w:szCs w:val="18"/>
            <w:lang w:val="en-US" w:eastAsia="en-US" w:bidi="ar-SA"/>
          </w:rPr>
          <w:t>sai_attr_list[0].value.s32 = </w:t>
        </w:r>
        <w:r w:rsidRPr="009B5B13" w:rsidDel="00864219">
          <w:rPr>
            <w:rFonts w:eastAsia="Times New Roman"/>
            <w:bCs/>
            <w:color w:val="000000" w:themeColor="text1"/>
            <w:szCs w:val="18"/>
            <w:lang w:eastAsia="en-US" w:bidi="ar-SA"/>
          </w:rPr>
          <w:t>SAI_TAM_REPORT_TYPE_VENDOR_EXTN</w:t>
        </w:r>
        <w:r w:rsidRPr="009B5B13" w:rsidDel="00864219">
          <w:rPr>
            <w:rFonts w:eastAsia="Times New Roman"/>
            <w:color w:val="000000" w:themeColor="text1"/>
            <w:szCs w:val="18"/>
            <w:lang w:val="en-US" w:eastAsia="en-US" w:bidi="ar-SA"/>
          </w:rPr>
          <w:t>;</w:t>
        </w:r>
      </w:moveFrom>
    </w:p>
    <w:p w14:paraId="16FE6FA3" w14:textId="5A1AF543" w:rsidR="009B5B13" w:rsidRPr="009B5B13" w:rsidDel="00864219" w:rsidRDefault="009B5B13" w:rsidP="009B5B13">
      <w:pPr>
        <w:spacing w:after="0"/>
        <w:ind w:left="720"/>
        <w:rPr>
          <w:rFonts w:eastAsia="Times New Roman"/>
          <w:color w:val="000000" w:themeColor="text1"/>
          <w:szCs w:val="18"/>
          <w:lang w:val="en-US" w:eastAsia="en-US" w:bidi="ar-SA"/>
        </w:rPr>
      </w:pPr>
      <w:moveFrom w:id="350" w:author="Mickey  Spiegel" w:date="2019-05-01T16:03:00Z">
        <w:r w:rsidRPr="009B5B13" w:rsidDel="00864219">
          <w:rPr>
            <w:rFonts w:eastAsia="Times New Roman"/>
            <w:color w:val="000000" w:themeColor="text1"/>
            <w:szCs w:val="18"/>
            <w:lang w:eastAsia="en-US" w:bidi="ar-SA"/>
          </w:rPr>
          <w:t>  </w:t>
        </w:r>
      </w:moveFrom>
    </w:p>
    <w:p w14:paraId="3A0D72A4" w14:textId="232DA978" w:rsidR="009B5B13" w:rsidRPr="009B5B13" w:rsidDel="00864219" w:rsidRDefault="009B5B13" w:rsidP="009B5B13">
      <w:pPr>
        <w:spacing w:after="0"/>
        <w:ind w:left="720"/>
        <w:rPr>
          <w:rFonts w:eastAsia="Times New Roman"/>
          <w:color w:val="000000" w:themeColor="text1"/>
          <w:szCs w:val="18"/>
          <w:lang w:val="en-US" w:eastAsia="en-US" w:bidi="ar-SA"/>
        </w:rPr>
      </w:pPr>
      <w:moveFrom w:id="351" w:author="Mickey  Spiegel" w:date="2019-05-01T16:03:00Z">
        <w:r w:rsidRPr="009B5B13" w:rsidDel="00864219">
          <w:rPr>
            <w:rFonts w:eastAsia="Times New Roman"/>
            <w:color w:val="000000" w:themeColor="text1"/>
            <w:szCs w:val="18"/>
            <w:lang w:val="en-US" w:eastAsia="en-US" w:bidi="ar-SA"/>
          </w:rPr>
          <w:lastRenderedPageBreak/>
          <w:t xml:space="preserve">attr_count = </w:t>
        </w:r>
        <w:r w:rsidDel="00864219">
          <w:rPr>
            <w:rFonts w:eastAsia="Times New Roman"/>
            <w:color w:val="000000" w:themeColor="text1"/>
            <w:szCs w:val="18"/>
            <w:lang w:val="en-US" w:eastAsia="en-US" w:bidi="ar-SA"/>
          </w:rPr>
          <w:t>1</w:t>
        </w:r>
        <w:r w:rsidRPr="009B5B13" w:rsidDel="00864219">
          <w:rPr>
            <w:rFonts w:eastAsia="Times New Roman"/>
            <w:color w:val="000000" w:themeColor="text1"/>
            <w:szCs w:val="18"/>
            <w:lang w:val="en-US" w:eastAsia="en-US" w:bidi="ar-SA"/>
          </w:rPr>
          <w:t>;</w:t>
        </w:r>
      </w:moveFrom>
    </w:p>
    <w:p w14:paraId="30F3E0C9" w14:textId="72E13943" w:rsidR="009B5B13" w:rsidRPr="009B5B13" w:rsidDel="00864219" w:rsidRDefault="009B5B13" w:rsidP="009B5B13">
      <w:pPr>
        <w:spacing w:after="0"/>
        <w:ind w:left="720"/>
        <w:rPr>
          <w:rFonts w:eastAsia="Times New Roman"/>
          <w:color w:val="000000" w:themeColor="text1"/>
          <w:szCs w:val="18"/>
          <w:lang w:val="en-US" w:eastAsia="en-US" w:bidi="ar-SA"/>
        </w:rPr>
      </w:pPr>
      <w:moveFrom w:id="352" w:author="Mickey  Spiegel" w:date="2019-05-01T16:03:00Z">
        <w:r w:rsidRPr="009B5B13" w:rsidDel="00864219">
          <w:rPr>
            <w:rFonts w:eastAsia="Times New Roman"/>
            <w:b/>
            <w:bCs/>
            <w:color w:val="000000" w:themeColor="text1"/>
            <w:szCs w:val="18"/>
            <w:lang w:val="en-US" w:eastAsia="en-US" w:bidi="ar-SA"/>
          </w:rPr>
          <w:t>sai_create_tam_report_fn</w:t>
        </w:r>
        <w:r w:rsidRPr="009B5B13" w:rsidDel="00864219">
          <w:rPr>
            <w:rFonts w:eastAsia="Times New Roman"/>
            <w:color w:val="000000" w:themeColor="text1"/>
            <w:szCs w:val="18"/>
            <w:lang w:val="en-US" w:eastAsia="en-US" w:bidi="ar-SA"/>
          </w:rPr>
          <w:t>(</w:t>
        </w:r>
      </w:moveFrom>
    </w:p>
    <w:p w14:paraId="17034561" w14:textId="15845257" w:rsidR="009B5B13" w:rsidRPr="009B5B13" w:rsidDel="00864219" w:rsidRDefault="009B5B13" w:rsidP="009B5B13">
      <w:pPr>
        <w:spacing w:after="0"/>
        <w:ind w:left="1440"/>
        <w:rPr>
          <w:rFonts w:eastAsia="Times New Roman"/>
          <w:color w:val="000000" w:themeColor="text1"/>
          <w:szCs w:val="18"/>
          <w:lang w:val="en-US" w:eastAsia="en-US" w:bidi="ar-SA"/>
        </w:rPr>
      </w:pPr>
      <w:moveFrom w:id="353" w:author="Mickey  Spiegel" w:date="2019-05-01T16:03:00Z">
        <w:r w:rsidRPr="009B5B13" w:rsidDel="00864219">
          <w:rPr>
            <w:rFonts w:eastAsia="Times New Roman"/>
            <w:color w:val="000000" w:themeColor="text1"/>
            <w:szCs w:val="18"/>
            <w:lang w:val="en-US" w:eastAsia="en-US" w:bidi="ar-SA"/>
          </w:rPr>
          <w:t>&amp;</w:t>
        </w:r>
        <w:r w:rsidRPr="009B5B13" w:rsidDel="00864219">
          <w:rPr>
            <w:rFonts w:eastAsia="Times New Roman"/>
            <w:bCs/>
            <w:color w:val="000000" w:themeColor="text1"/>
            <w:szCs w:val="18"/>
            <w:lang w:val="en-US" w:eastAsia="en-US" w:bidi="ar-SA"/>
          </w:rPr>
          <w:t>sai_tam_report_obj</w:t>
        </w:r>
        <w:r w:rsidRPr="009B5B13" w:rsidDel="00864219">
          <w:rPr>
            <w:rFonts w:eastAsia="Times New Roman"/>
            <w:color w:val="000000" w:themeColor="text1"/>
            <w:szCs w:val="18"/>
            <w:lang w:val="en-US" w:eastAsia="en-US" w:bidi="ar-SA"/>
          </w:rPr>
          <w:t>,</w:t>
        </w:r>
      </w:moveFrom>
    </w:p>
    <w:p w14:paraId="73896337" w14:textId="1057A0B6" w:rsidR="009B5B13" w:rsidRPr="009B5B13" w:rsidDel="00864219" w:rsidRDefault="009B5B13" w:rsidP="009B5B13">
      <w:pPr>
        <w:spacing w:after="0"/>
        <w:ind w:left="1440"/>
        <w:rPr>
          <w:rFonts w:eastAsia="Times New Roman"/>
          <w:color w:val="000000" w:themeColor="text1"/>
          <w:szCs w:val="18"/>
          <w:lang w:val="en-US" w:eastAsia="en-US" w:bidi="ar-SA"/>
        </w:rPr>
      </w:pPr>
      <w:moveFrom w:id="354" w:author="Mickey  Spiegel" w:date="2019-05-01T16:03:00Z">
        <w:r w:rsidRPr="009B5B13" w:rsidDel="00864219">
          <w:rPr>
            <w:rFonts w:eastAsia="Times New Roman"/>
            <w:color w:val="000000" w:themeColor="text1"/>
            <w:szCs w:val="18"/>
            <w:lang w:val="en-US" w:eastAsia="en-US" w:bidi="ar-SA"/>
          </w:rPr>
          <w:t>switch_id,</w:t>
        </w:r>
      </w:moveFrom>
    </w:p>
    <w:p w14:paraId="78B03208" w14:textId="0CBD1613" w:rsidR="009B5B13" w:rsidRPr="009B5B13" w:rsidDel="00864219" w:rsidRDefault="009B5B13" w:rsidP="009B5B13">
      <w:pPr>
        <w:spacing w:after="0"/>
        <w:ind w:left="1440"/>
        <w:rPr>
          <w:rFonts w:eastAsia="Times New Roman"/>
          <w:color w:val="000000" w:themeColor="text1"/>
          <w:szCs w:val="18"/>
          <w:lang w:val="en-US" w:eastAsia="en-US" w:bidi="ar-SA"/>
        </w:rPr>
      </w:pPr>
      <w:moveFrom w:id="355" w:author="Mickey  Spiegel" w:date="2019-05-01T16:03:00Z">
        <w:r w:rsidRPr="009B5B13" w:rsidDel="00864219">
          <w:rPr>
            <w:rFonts w:eastAsia="Times New Roman"/>
            <w:color w:val="000000" w:themeColor="text1"/>
            <w:szCs w:val="18"/>
            <w:lang w:val="en-US" w:eastAsia="en-US" w:bidi="ar-SA"/>
          </w:rPr>
          <w:t>attr_count,</w:t>
        </w:r>
      </w:moveFrom>
    </w:p>
    <w:p w14:paraId="1A7C6341" w14:textId="4D0493F8" w:rsidR="009B5B13" w:rsidRPr="009B5B13" w:rsidDel="00864219" w:rsidRDefault="009B5B13" w:rsidP="009B5B13">
      <w:pPr>
        <w:spacing w:after="0"/>
        <w:ind w:left="1440"/>
        <w:rPr>
          <w:rFonts w:eastAsia="Times New Roman"/>
          <w:color w:val="000000" w:themeColor="text1"/>
          <w:szCs w:val="18"/>
          <w:lang w:val="en-US" w:eastAsia="en-US" w:bidi="ar-SA"/>
        </w:rPr>
      </w:pPr>
      <w:moveFrom w:id="356" w:author="Mickey  Spiegel" w:date="2019-05-01T16:03:00Z">
        <w:r w:rsidRPr="009B5B13" w:rsidDel="00864219">
          <w:rPr>
            <w:rFonts w:eastAsia="Times New Roman"/>
            <w:color w:val="000000" w:themeColor="text1"/>
            <w:szCs w:val="18"/>
            <w:lang w:val="en-US" w:eastAsia="en-US" w:bidi="ar-SA"/>
          </w:rPr>
          <w:t>sai_attr_list);</w:t>
        </w:r>
      </w:moveFrom>
    </w:p>
    <w:p w14:paraId="30F88251" w14:textId="43AD6C5B" w:rsidR="001C56D0" w:rsidRPr="001C56D0" w:rsidDel="00864219" w:rsidRDefault="001C56D0" w:rsidP="001C56D0">
      <w:pPr>
        <w:pStyle w:val="NormalWeb"/>
        <w:spacing w:before="0" w:beforeAutospacing="0" w:after="0" w:afterAutospacing="0"/>
        <w:rPr>
          <w:lang w:val="en-IN"/>
        </w:rPr>
      </w:pPr>
    </w:p>
    <w:moveFromRangeEnd w:id="346"/>
    <w:p w14:paraId="48AC1EC3"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14:paraId="0E2507AB"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SAI_TAM_TELEMETRY_ATTR_TAM_TYPE_LIST;</w:t>
      </w:r>
    </w:p>
    <w:p w14:paraId="3DA3E305"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5348FD9F"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sai_tam_switch_tel_type_obj</w:t>
      </w:r>
      <w:proofErr w:type="spellEnd"/>
      <w:r w:rsidRPr="009B5B13">
        <w:rPr>
          <w:rFonts w:eastAsia="Times New Roman"/>
          <w:color w:val="000000" w:themeColor="text1"/>
          <w:szCs w:val="18"/>
          <w:lang w:val="en-US" w:eastAsia="en-US" w:bidi="ar-SA"/>
        </w:rPr>
        <w:t>;</w:t>
      </w:r>
    </w:p>
    <w:p w14:paraId="3236AF8E"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[1].id = SAI_TAM_TELEMETRY_ATTR_COLLECTOR_LIST;</w:t>
      </w:r>
    </w:p>
    <w:p w14:paraId="76F9988C"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605E3B61"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14:paraId="1A18D048" w14:textId="2794C997" w:rsidR="009B5B13" w:rsidRPr="009B5B13" w:rsidDel="00864219" w:rsidRDefault="009B5B13" w:rsidP="009B5B13">
      <w:pPr>
        <w:spacing w:after="0"/>
        <w:ind w:left="720"/>
        <w:rPr>
          <w:rFonts w:eastAsia="Times New Roman"/>
          <w:color w:val="000000" w:themeColor="text1"/>
          <w:szCs w:val="18"/>
          <w:lang w:val="en-US" w:eastAsia="en-US" w:bidi="ar-SA"/>
        </w:rPr>
      </w:pPr>
      <w:moveFromRangeStart w:id="357" w:author="Mickey  Spiegel" w:date="2019-05-01T16:04:00Z" w:name="move7619090"/>
      <w:moveFrom w:id="358" w:author="Mickey  Spiegel" w:date="2019-05-01T16:04:00Z">
        <w:r w:rsidRPr="009B5B13" w:rsidDel="00864219">
          <w:rPr>
            <w:rFonts w:eastAsia="Times New Roman"/>
            <w:color w:val="000000" w:themeColor="text1"/>
            <w:szCs w:val="18"/>
            <w:lang w:val="en-US" w:eastAsia="en-US" w:bidi="ar-SA"/>
          </w:rPr>
          <w:t>sai_attr_list[2].id = SAI_TAM_TELEMETRY_ATTR_REPORT_ID;</w:t>
        </w:r>
      </w:moveFrom>
    </w:p>
    <w:p w14:paraId="44FB1E0B" w14:textId="0DAACD83" w:rsidR="009B5B13" w:rsidRPr="009B5B13" w:rsidDel="00864219" w:rsidRDefault="009B5B13" w:rsidP="009B5B13">
      <w:pPr>
        <w:spacing w:after="0"/>
        <w:ind w:left="720"/>
        <w:rPr>
          <w:rFonts w:eastAsia="Times New Roman"/>
          <w:color w:val="000000" w:themeColor="text1"/>
          <w:szCs w:val="18"/>
          <w:lang w:val="en-US" w:eastAsia="en-US" w:bidi="ar-SA"/>
        </w:rPr>
      </w:pPr>
      <w:moveFrom w:id="359" w:author="Mickey  Spiegel" w:date="2019-05-01T16:04:00Z">
        <w:r w:rsidRPr="009B5B13" w:rsidDel="00864219">
          <w:rPr>
            <w:rFonts w:eastAsia="Times New Roman"/>
            <w:color w:val="000000" w:themeColor="text1"/>
            <w:szCs w:val="18"/>
            <w:lang w:val="en-US" w:eastAsia="en-US" w:bidi="ar-SA"/>
          </w:rPr>
          <w:t>sai_attr_list[2].value.oid = </w:t>
        </w:r>
        <w:r w:rsidRPr="009B5B13" w:rsidDel="00864219">
          <w:rPr>
            <w:rFonts w:eastAsia="Times New Roman"/>
            <w:bCs/>
            <w:color w:val="000000" w:themeColor="text1"/>
            <w:szCs w:val="18"/>
            <w:lang w:val="en-US" w:eastAsia="en-US" w:bidi="ar-SA"/>
          </w:rPr>
          <w:t>sai_tam_report_obj</w:t>
        </w:r>
        <w:r w:rsidRPr="009B5B13" w:rsidDel="00864219">
          <w:rPr>
            <w:rFonts w:eastAsia="Times New Roman"/>
            <w:color w:val="000000" w:themeColor="text1"/>
            <w:szCs w:val="18"/>
            <w:lang w:val="en-US" w:eastAsia="en-US" w:bidi="ar-SA"/>
          </w:rPr>
          <w:t>;</w:t>
        </w:r>
      </w:moveFrom>
    </w:p>
    <w:moveFromRangeEnd w:id="357"/>
    <w:p w14:paraId="70BC5533" w14:textId="646CDF9B"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360" w:author="Mickey  Spiegel" w:date="2019-05-01T16:05:00Z">
        <w:r w:rsidR="00864219">
          <w:rPr>
            <w:rFonts w:eastAsia="Times New Roman"/>
            <w:color w:val="000000" w:themeColor="text1"/>
            <w:szCs w:val="18"/>
            <w:lang w:val="en-US" w:eastAsia="en-US" w:bidi="ar-SA"/>
          </w:rPr>
          <w:t>2</w:t>
        </w:r>
      </w:ins>
      <w:del w:id="361" w:author="Mickey  Spiegel" w:date="2019-05-01T16:05:00Z">
        <w:r w:rsidDel="00864219">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14:paraId="041D7121" w14:textId="3FCB368B" w:rsidR="009B5B13" w:rsidRDefault="009B5B13" w:rsidP="009B5B13">
      <w:pPr>
        <w:spacing w:after="0"/>
        <w:ind w:left="720"/>
        <w:rPr>
          <w:rFonts w:eastAsia="Times New Roman"/>
          <w:b/>
          <w:bCs/>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362" w:author="Mickey  Spiegel" w:date="2019-05-01T16:05:00Z">
        <w:r w:rsidR="00864219">
          <w:rPr>
            <w:rFonts w:eastAsia="Times New Roman"/>
            <w:color w:val="000000" w:themeColor="text1"/>
            <w:szCs w:val="18"/>
            <w:lang w:val="en-US" w:eastAsia="en-US" w:bidi="ar-SA"/>
          </w:rPr>
          <w:t>2</w:t>
        </w:r>
      </w:ins>
      <w:del w:id="363" w:author="Mickey  Spiegel" w:date="2019-05-01T16:05:00Z">
        <w:r w:rsidDel="00864219">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s</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SAI_TAM_REPORTING_UNIT_SEC</w:t>
      </w:r>
    </w:p>
    <w:p w14:paraId="7889AC2B" w14:textId="71F84849"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364" w:author="Mickey  Spiegel" w:date="2019-05-01T16:05:00Z">
        <w:r w:rsidR="00864219">
          <w:rPr>
            <w:rFonts w:eastAsia="Times New Roman"/>
            <w:color w:val="000000" w:themeColor="text1"/>
            <w:szCs w:val="18"/>
            <w:lang w:val="en-US" w:eastAsia="en-US" w:bidi="ar-SA"/>
          </w:rPr>
          <w:t>3</w:t>
        </w:r>
      </w:ins>
      <w:del w:id="365" w:author="Mickey  Spiegel" w:date="2019-05-01T16:05:00Z">
        <w:r w:rsidDel="00864219">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14:paraId="549EDBC4" w14:textId="5CFA17E5" w:rsidR="009B5B13" w:rsidRPr="009B5B13" w:rsidRDefault="009B5B13" w:rsidP="009B5B13">
      <w:pPr>
        <w:spacing w:after="0"/>
        <w:ind w:left="720"/>
        <w:jc w:val="both"/>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366" w:author="Mickey  Spiegel" w:date="2019-05-01T16:05:00Z">
        <w:r w:rsidR="00864219">
          <w:rPr>
            <w:rFonts w:eastAsia="Times New Roman"/>
            <w:color w:val="000000" w:themeColor="text1"/>
            <w:szCs w:val="18"/>
            <w:lang w:val="en-US" w:eastAsia="en-US" w:bidi="ar-SA"/>
          </w:rPr>
          <w:t>3</w:t>
        </w:r>
      </w:ins>
      <w:del w:id="367" w:author="Mickey  Spiegel" w:date="2019-05-01T16:05:00Z">
        <w:r w:rsidDel="00864219">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10</w:t>
      </w:r>
    </w:p>
    <w:p w14:paraId="6D61C8A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B5B1EA2" w14:textId="0173A44E"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ins w:id="368" w:author="Mickey  Spiegel" w:date="2019-05-01T16:05:00Z">
        <w:r w:rsidR="00864219">
          <w:rPr>
            <w:rFonts w:eastAsia="Times New Roman"/>
            <w:color w:val="000000" w:themeColor="text1"/>
            <w:szCs w:val="18"/>
            <w:lang w:val="en-US" w:eastAsia="en-US" w:bidi="ar-SA"/>
          </w:rPr>
          <w:t>4</w:t>
        </w:r>
      </w:ins>
      <w:del w:id="369" w:author="Mickey  Spiegel" w:date="2019-05-01T16:05:00Z">
        <w:r w:rsidDel="00864219">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
    <w:p w14:paraId="51B30BC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CD7FD2D"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sai_create_tam_telemetry_fn</w:t>
      </w:r>
      <w:proofErr w:type="spellEnd"/>
      <w:r w:rsidRPr="009B5B13">
        <w:rPr>
          <w:rFonts w:eastAsia="Times New Roman"/>
          <w:b/>
          <w:bCs/>
          <w:color w:val="000000" w:themeColor="text1"/>
          <w:szCs w:val="18"/>
          <w:lang w:val="en-US" w:eastAsia="en-US" w:bidi="ar-SA"/>
        </w:rPr>
        <w:t>(</w:t>
      </w:r>
    </w:p>
    <w:p w14:paraId="65189B69"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color w:val="000000" w:themeColor="text1"/>
          <w:szCs w:val="18"/>
          <w:lang w:val="en-US" w:eastAsia="en-US" w:bidi="ar-SA"/>
        </w:rPr>
        <w:t>,</w:t>
      </w:r>
    </w:p>
    <w:p w14:paraId="7C0EF2D8"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6487314B"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317AE895"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533969E7" w14:textId="77777777" w:rsidR="009B5B13" w:rsidRDefault="009B5B13" w:rsidP="009B5B13">
      <w:pPr>
        <w:spacing w:after="0"/>
        <w:rPr>
          <w:rFonts w:eastAsia="Times New Roman"/>
          <w:b/>
          <w:bCs/>
          <w:color w:val="000000" w:themeColor="text1"/>
          <w:szCs w:val="18"/>
          <w:lang w:val="en-US" w:eastAsia="en-US" w:bidi="ar-SA"/>
        </w:rPr>
      </w:pPr>
    </w:p>
    <w:p w14:paraId="5CA0B196" w14:textId="77777777"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14:paraId="1BC9AC33"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SAI_TAM_ATTR_TELEMETRY_OBJECTS_LIST;</w:t>
      </w:r>
    </w:p>
    <w:p w14:paraId="22DFD8CD"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008CF3C3"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bCs/>
          <w:color w:val="000000" w:themeColor="text1"/>
          <w:szCs w:val="18"/>
          <w:lang w:val="en-US" w:eastAsia="en-US" w:bidi="ar-SA"/>
        </w:rPr>
        <w:t>;</w:t>
      </w:r>
    </w:p>
    <w:p w14:paraId="3A7037A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E143498"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p>
    <w:p w14:paraId="6832AD98"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7B3A7C27"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SAI_TAM_BIND_POINT_TYPE_QUEUE; </w:t>
      </w:r>
    </w:p>
    <w:p w14:paraId="0DB9DF8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2EC00ABE"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14:paraId="1868DB51"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p>
    <w:p w14:paraId="09B26010"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14:paraId="1B1BEAAE"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14:paraId="1906D6C7" w14:textId="77777777" w:rsidR="009B5B13" w:rsidRDefault="009B5B13" w:rsidP="009B5B13">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14:paraId="366A414C" w14:textId="77777777" w:rsidR="009B5B13" w:rsidRDefault="009B5B13" w:rsidP="009B5B13">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14:paraId="2557D282" w14:textId="77777777" w:rsidR="009B5B13" w:rsidRPr="009B5B13" w:rsidRDefault="009B5B13" w:rsidP="009B5B13">
      <w:pPr>
        <w:spacing w:after="0"/>
        <w:rPr>
          <w:rFonts w:eastAsia="Times New Roman"/>
          <w:bCs/>
          <w:color w:val="000000" w:themeColor="text1"/>
          <w:szCs w:val="18"/>
          <w:lang w:val="en-US" w:eastAsia="en-US" w:bidi="ar-SA"/>
        </w:rPr>
      </w:pPr>
    </w:p>
    <w:p w14:paraId="35338D29" w14:textId="77777777"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 xml:space="preserve">ep 7: Now you can attach </w:t>
      </w:r>
      <w:proofErr w:type="spellStart"/>
      <w:r w:rsidRPr="009B5B13">
        <w:rPr>
          <w:rFonts w:eastAsia="Times New Roman"/>
          <w:b/>
          <w:bCs/>
          <w:color w:val="000000" w:themeColor="text1"/>
          <w:szCs w:val="18"/>
          <w:lang w:val="en-US" w:eastAsia="en-US" w:bidi="ar-SA"/>
        </w:rPr>
        <w:t>sai_tam_obj</w:t>
      </w:r>
      <w:proofErr w:type="spellEnd"/>
      <w:r w:rsidRPr="009B5B13">
        <w:rPr>
          <w:rFonts w:eastAsia="Times New Roman"/>
          <w:b/>
          <w:bCs/>
          <w:color w:val="000000" w:themeColor="text1"/>
          <w:szCs w:val="18"/>
          <w:lang w:val="en-US" w:eastAsia="en-US" w:bidi="ar-SA"/>
        </w:rPr>
        <w:t xml:space="preserve"> to one or more queue objects as needed</w:t>
      </w:r>
    </w:p>
    <w:p w14:paraId="15BB1FC2" w14:textId="77777777"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14:paraId="46BE225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14:paraId="0738BE7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14:paraId="26EFF163" w14:textId="77777777" w:rsidR="001C56D0" w:rsidRPr="001C56D0" w:rsidRDefault="001C56D0" w:rsidP="001C56D0"/>
    <w:p w14:paraId="5E0C3D1A" w14:textId="79CD8F78" w:rsidR="001A0FC4" w:rsidRDefault="001A0FC4" w:rsidP="00033A86">
      <w:pPr>
        <w:pStyle w:val="Heading2"/>
        <w:numPr>
          <w:ilvl w:val="1"/>
          <w:numId w:val="3"/>
        </w:numPr>
        <w:ind w:hanging="576"/>
      </w:pPr>
      <w:bookmarkStart w:id="370" w:name="_Toc39660762"/>
      <w:r>
        <w:lastRenderedPageBreak/>
        <w:t xml:space="preserve">Example: Creating </w:t>
      </w:r>
      <w:del w:id="371" w:author="Mickey  Spiegel" w:date="2019-04-17T20:47:00Z">
        <w:r w:rsidDel="00E13A60">
          <w:delText xml:space="preserve">IFA </w:delText>
        </w:r>
      </w:del>
      <w:r>
        <w:t>INT session</w:t>
      </w:r>
      <w:bookmarkEnd w:id="370"/>
    </w:p>
    <w:p w14:paraId="1690FBFE" w14:textId="77777777" w:rsidR="001A0FC4" w:rsidRDefault="001A0FC4" w:rsidP="001A0FC4">
      <w:r>
        <w:t>Work flow includes defining a flow type and flow attributes (N tuple) for INT, attaching a sampler object to the flow attributes, defining an INT type, INT attributes, INT report and collector.</w:t>
      </w:r>
    </w:p>
    <w:p w14:paraId="5320082E" w14:textId="77777777" w:rsidR="00451429" w:rsidRPr="004733B7" w:rsidRDefault="00451429" w:rsidP="00451429">
      <w:pPr>
        <w:rPr>
          <w:rFonts w:asciiTheme="minorHAnsi" w:hAnsiTheme="minorHAnsi" w:cstheme="minorHAnsi"/>
          <w:szCs w:val="18"/>
        </w:rPr>
      </w:pPr>
    </w:p>
    <w:p w14:paraId="0EE69C70"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4320" behindDoc="0" locked="0" layoutInCell="1" allowOverlap="1" wp14:anchorId="5CA72EAB" wp14:editId="14B63150">
                <wp:simplePos x="0" y="0"/>
                <wp:positionH relativeFrom="column">
                  <wp:posOffset>1921510</wp:posOffset>
                </wp:positionH>
                <wp:positionV relativeFrom="paragraph">
                  <wp:posOffset>373839</wp:posOffset>
                </wp:positionV>
                <wp:extent cx="973667" cy="245533"/>
                <wp:effectExtent l="0" t="0" r="17145" b="8890"/>
                <wp:wrapNone/>
                <wp:docPr id="31" name="Rounded Rectangle 31"/>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4E46D" w14:textId="77777777" w:rsidR="00CA6E51" w:rsidRPr="004733B7" w:rsidRDefault="00CA6E51" w:rsidP="00451429">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72EAB" id="Rounded Rectangle 31" o:spid="_x0000_s1045" style="position:absolute;margin-left:151.3pt;margin-top:29.45pt;width:76.65pt;height:19.3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" fillcolor="#5b9bd5 [3204]" strokecolor="#1f4d78 [1604]" strokeweight="1pt">
                <v:stroke joinstyle="miter"/>
                <v:textbox>
                  <w:txbxContent>
                    <w:p w14:paraId="55B4E46D" w14:textId="77777777" w:rsidR="00CA6E51" w:rsidRPr="004733B7" w:rsidRDefault="00CA6E51" w:rsidP="00451429">
                      <w:pPr>
                        <w:jc w:val="center"/>
                        <w:rPr>
                          <w:sz w:val="16"/>
                          <w:szCs w:val="16"/>
                          <w:lang w:val="en-US"/>
                        </w:rPr>
                      </w:pPr>
                      <w:r>
                        <w:rPr>
                          <w:sz w:val="16"/>
                          <w:szCs w:val="16"/>
                          <w:lang w:val="en-US"/>
                        </w:rPr>
                        <w:t>Telemetry Object</w:t>
                      </w:r>
                    </w:p>
                  </w:txbxContent>
                </v:textbox>
              </v:roundrect>
            </w:pict>
          </mc:Fallback>
        </mc:AlternateContent>
      </w:r>
      <w:r w:rsidR="00451429">
        <w:rPr>
          <w:noProof/>
        </w:rPr>
        <mc:AlternateContent>
          <mc:Choice Requires="wps">
            <w:drawing>
              <wp:anchor distT="0" distB="0" distL="114300" distR="114300" simplePos="0" relativeHeight="251708416" behindDoc="0" locked="0" layoutInCell="1" allowOverlap="1" wp14:anchorId="2C8E7FB6" wp14:editId="71C6450D">
                <wp:simplePos x="0" y="0"/>
                <wp:positionH relativeFrom="column">
                  <wp:posOffset>1464733</wp:posOffset>
                </wp:positionH>
                <wp:positionV relativeFrom="paragraph">
                  <wp:posOffset>335068</wp:posOffset>
                </wp:positionV>
                <wp:extent cx="457200" cy="109644"/>
                <wp:effectExtent l="0" t="0" r="38100" b="81280"/>
                <wp:wrapNone/>
                <wp:docPr id="30" name="Elbow Connector 30"/>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type w14:anchorId="36BBD30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15.35pt;margin-top:26.4pt;width:36pt;height:8.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LlYy&#10;X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sidR="00451429">
        <w:rPr>
          <w:noProof/>
        </w:rPr>
        <mc:AlternateContent>
          <mc:Choice Requires="wps">
            <w:drawing>
              <wp:anchor distT="0" distB="0" distL="114300" distR="114300" simplePos="0" relativeHeight="251701248" behindDoc="0" locked="0" layoutInCell="1" allowOverlap="1" wp14:anchorId="5E53FF0E" wp14:editId="576C9553">
                <wp:simplePos x="0" y="0"/>
                <wp:positionH relativeFrom="column">
                  <wp:posOffset>490643</wp:posOffset>
                </wp:positionH>
                <wp:positionV relativeFrom="paragraph">
                  <wp:posOffset>197273</wp:posOffset>
                </wp:positionV>
                <wp:extent cx="973667" cy="245533"/>
                <wp:effectExtent l="0" t="0" r="17145" b="8890"/>
                <wp:wrapNone/>
                <wp:docPr id="32" name="Rounded Rectangle 3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372161" w14:textId="77777777" w:rsidR="00CA6E51" w:rsidRPr="004733B7" w:rsidRDefault="00CA6E51" w:rsidP="00451429">
                            <w:pPr>
                              <w:jc w:val="center"/>
                              <w:rPr>
                                <w:sz w:val="16"/>
                                <w:szCs w:val="16"/>
                                <w:lang w:val="en-US"/>
                              </w:rPr>
                            </w:pPr>
                            <w:r>
                              <w:rPr>
                                <w:sz w:val="16"/>
                                <w:szCs w:val="16"/>
                                <w:lang w:val="en-US"/>
                              </w:rPr>
                              <w:t>Port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53FF0E" id="Rounded Rectangle 32" o:spid="_x0000_s1046" style="position:absolute;margin-left:38.65pt;margin-top:15.55pt;width:76.65pt;height:19.3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" fillcolor="#5b9bd5 [3204]" strokecolor="#1f4d78 [1604]" strokeweight="1pt">
                <v:stroke joinstyle="miter"/>
                <v:textbox>
                  <w:txbxContent>
                    <w:p w14:paraId="41372161" w14:textId="77777777" w:rsidR="00CA6E51" w:rsidRPr="004733B7" w:rsidRDefault="00CA6E51" w:rsidP="00451429">
                      <w:pPr>
                        <w:jc w:val="center"/>
                        <w:rPr>
                          <w:sz w:val="16"/>
                          <w:szCs w:val="16"/>
                          <w:lang w:val="en-US"/>
                        </w:rPr>
                      </w:pPr>
                      <w:r>
                        <w:rPr>
                          <w:sz w:val="16"/>
                          <w:szCs w:val="16"/>
                          <w:lang w:val="en-US"/>
                        </w:rPr>
                        <w:t>Port Stats</w:t>
                      </w:r>
                    </w:p>
                  </w:txbxContent>
                </v:textbox>
              </v:roundrect>
            </w:pict>
          </mc:Fallback>
        </mc:AlternateContent>
      </w:r>
    </w:p>
    <w:p w14:paraId="400C325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16608" behindDoc="0" locked="0" layoutInCell="1" allowOverlap="1" wp14:anchorId="7BA977CD" wp14:editId="2F65EDD5">
                <wp:simplePos x="0" y="0"/>
                <wp:positionH relativeFrom="column">
                  <wp:posOffset>4346154</wp:posOffset>
                </wp:positionH>
                <wp:positionV relativeFrom="paragraph">
                  <wp:posOffset>292268</wp:posOffset>
                </wp:positionV>
                <wp:extent cx="269913" cy="321310"/>
                <wp:effectExtent l="0" t="63500" r="0" b="21590"/>
                <wp:wrapNone/>
                <wp:docPr id="19" name="Elbow Connector 19"/>
                <wp:cNvGraphicFramePr/>
                <a:graphic xmlns:a="http://schemas.openxmlformats.org/drawingml/2006/main">
                  <a:graphicData uri="http://schemas.microsoft.com/office/word/2010/wordprocessingShape">
                    <wps:wsp>
                      <wps:cNvCnPr/>
                      <wps:spPr>
                        <a:xfrm flipV="1">
                          <a:off x="0" y="0"/>
                          <a:ext cx="269913" cy="321310"/>
                        </a:xfrm>
                        <a:prstGeom prst="bentConnector3">
                          <a:avLst>
                            <a:gd name="adj1" fmla="val 386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type w14:anchorId="3EA3C3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342.2pt;margin-top:23pt;width:21.25pt;height:25.3pt;flip:y;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" adj="8359" strokecolor="#ed7d31 [3205]" strokeweight=".5pt">
                <v:stroke endarrow="block"/>
              </v:shape>
            </w:pict>
          </mc:Fallback>
        </mc:AlternateContent>
      </w:r>
      <w:r w:rsidR="003957F7">
        <w:rPr>
          <w:noProof/>
        </w:rPr>
        <mc:AlternateContent>
          <mc:Choice Requires="wps">
            <w:drawing>
              <wp:anchor distT="0" distB="0" distL="114300" distR="114300" simplePos="0" relativeHeight="251744256" behindDoc="0" locked="0" layoutInCell="1" allowOverlap="1" wp14:anchorId="7461CFAE" wp14:editId="6769351A">
                <wp:simplePos x="0" y="0"/>
                <wp:positionH relativeFrom="column">
                  <wp:posOffset>1476260</wp:posOffset>
                </wp:positionH>
                <wp:positionV relativeFrom="paragraph">
                  <wp:posOffset>159897</wp:posOffset>
                </wp:positionV>
                <wp:extent cx="445135" cy="1134301"/>
                <wp:effectExtent l="0" t="63500" r="0" b="21590"/>
                <wp:wrapNone/>
                <wp:docPr id="68" name="Elbow Connector 68"/>
                <wp:cNvGraphicFramePr/>
                <a:graphic xmlns:a="http://schemas.openxmlformats.org/drawingml/2006/main">
                  <a:graphicData uri="http://schemas.microsoft.com/office/word/2010/wordprocessingShape">
                    <wps:wsp>
                      <wps:cNvCnPr/>
                      <wps:spPr>
                        <a:xfrm flipV="1">
                          <a:off x="0" y="0"/>
                          <a:ext cx="445135" cy="1134301"/>
                        </a:xfrm>
                        <a:prstGeom prst="bentConnector3">
                          <a:avLst>
                            <a:gd name="adj1" fmla="val 2895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w14:anchorId="32D196EF" id="Elbow Connector 68" o:spid="_x0000_s1026" type="#_x0000_t34" style="position:absolute;margin-left:116.25pt;margin-top:12.6pt;width:35.05pt;height:89.3pt;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" adj="6254" strokecolor="#ed7d31 [3205]" strokeweight=".5pt">
                <v:stroke endarrow="block"/>
              </v:shape>
            </w:pict>
          </mc:Fallback>
        </mc:AlternateContent>
      </w:r>
      <w:r w:rsidR="003957F7">
        <w:rPr>
          <w:noProof/>
        </w:rPr>
        <mc:AlternateContent>
          <mc:Choice Requires="wps">
            <w:drawing>
              <wp:anchor distT="0" distB="0" distL="114300" distR="114300" simplePos="0" relativeHeight="251741184" behindDoc="0" locked="0" layoutInCell="1" allowOverlap="1" wp14:anchorId="4A27200E" wp14:editId="5A058B5B">
                <wp:simplePos x="0" y="0"/>
                <wp:positionH relativeFrom="column">
                  <wp:posOffset>1476260</wp:posOffset>
                </wp:positionH>
                <wp:positionV relativeFrom="paragraph">
                  <wp:posOffset>91057</wp:posOffset>
                </wp:positionV>
                <wp:extent cx="445342" cy="881350"/>
                <wp:effectExtent l="0" t="63500" r="0" b="20955"/>
                <wp:wrapNone/>
                <wp:docPr id="66" name="Elbow Connector 66"/>
                <wp:cNvGraphicFramePr/>
                <a:graphic xmlns:a="http://schemas.openxmlformats.org/drawingml/2006/main">
                  <a:graphicData uri="http://schemas.microsoft.com/office/word/2010/wordprocessingShape">
                    <wps:wsp>
                      <wps:cNvCnPr/>
                      <wps:spPr>
                        <a:xfrm flipV="1">
                          <a:off x="0" y="0"/>
                          <a:ext cx="445342" cy="881350"/>
                        </a:xfrm>
                        <a:prstGeom prst="bentConnector3">
                          <a:avLst>
                            <a:gd name="adj1" fmla="val 15344"/>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78AA4B60" id="Elbow Connector 66" o:spid="_x0000_s1026" type="#_x0000_t34" style="position:absolute;margin-left:116.25pt;margin-top:7.15pt;width:35.05pt;height:69.4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" adj="3314" strokecolor="#ed7d31 [3205]" strokeweight=".5pt">
                <v:stroke endarrow="block"/>
              </v:shape>
            </w:pict>
          </mc:Fallback>
        </mc:AlternateContent>
      </w:r>
      <w:r w:rsidR="00F0750E">
        <w:rPr>
          <w:noProof/>
        </w:rPr>
        <mc:AlternateContent>
          <mc:Choice Requires="wps">
            <w:drawing>
              <wp:anchor distT="0" distB="0" distL="114300" distR="114300" simplePos="0" relativeHeight="251710464" behindDoc="0" locked="0" layoutInCell="1" allowOverlap="1" wp14:anchorId="21C00CD5" wp14:editId="5FB91AFF">
                <wp:simplePos x="0" y="0"/>
                <wp:positionH relativeFrom="column">
                  <wp:posOffset>2897436</wp:posOffset>
                </wp:positionH>
                <wp:positionV relativeFrom="paragraph">
                  <wp:posOffset>15026</wp:posOffset>
                </wp:positionV>
                <wp:extent cx="208739" cy="677537"/>
                <wp:effectExtent l="0" t="0" r="33020" b="72390"/>
                <wp:wrapNone/>
                <wp:docPr id="41" name="Elbow Connector 41"/>
                <wp:cNvGraphicFramePr/>
                <a:graphic xmlns:a="http://schemas.openxmlformats.org/drawingml/2006/main">
                  <a:graphicData uri="http://schemas.microsoft.com/office/word/2010/wordprocessingShape">
                    <wps:wsp>
                      <wps:cNvCnPr/>
                      <wps:spPr>
                        <a:xfrm>
                          <a:off x="0" y="0"/>
                          <a:ext cx="208739" cy="677537"/>
                        </a:xfrm>
                        <a:prstGeom prst="bentConnector3">
                          <a:avLst>
                            <a:gd name="adj1" fmla="val 5780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EBD52DC" id="Elbow Connector 41" o:spid="_x0000_s1026" type="#_x0000_t34" style="position:absolute;margin-left:228.15pt;margin-top:1.2pt;width:16.45pt;height:5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" adj="12486" strokecolor="#ed7d31 [3205]" strokeweight=".5pt">
                <v:stroke endarrow="block"/>
              </v:shape>
            </w:pict>
          </mc:Fallback>
        </mc:AlternateContent>
      </w:r>
      <w:r w:rsidR="00F0750E">
        <w:rPr>
          <w:noProof/>
        </w:rPr>
        <mc:AlternateContent>
          <mc:Choice Requires="wps">
            <w:drawing>
              <wp:anchor distT="0" distB="0" distL="114300" distR="114300" simplePos="0" relativeHeight="251712512" behindDoc="0" locked="0" layoutInCell="1" allowOverlap="1" wp14:anchorId="5B4D9DC0" wp14:editId="4BA9A4EB">
                <wp:simplePos x="0" y="0"/>
                <wp:positionH relativeFrom="column">
                  <wp:posOffset>4614828</wp:posOffset>
                </wp:positionH>
                <wp:positionV relativeFrom="paragraph">
                  <wp:posOffset>152515</wp:posOffset>
                </wp:positionV>
                <wp:extent cx="973667" cy="245533"/>
                <wp:effectExtent l="0" t="0" r="17145" b="8890"/>
                <wp:wrapNone/>
                <wp:docPr id="27" name="Rounded Rectangle 27"/>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10804" w14:textId="77777777" w:rsidR="00CA6E51" w:rsidRPr="004733B7" w:rsidRDefault="00CA6E51" w:rsidP="00451429">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D9DC0" id="Rounded Rectangle 27" o:spid="_x0000_s1047" style="position:absolute;margin-left:363.35pt;margin-top:12pt;width:76.65pt;height:19.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" fillcolor="red" strokecolor="#1f4d78 [1604]" strokeweight="1pt">
                <v:stroke joinstyle="miter"/>
                <v:textbox>
                  <w:txbxContent>
                    <w:p w14:paraId="0C210804" w14:textId="77777777" w:rsidR="00CA6E51" w:rsidRPr="004733B7" w:rsidRDefault="00CA6E51" w:rsidP="00451429">
                      <w:pPr>
                        <w:jc w:val="center"/>
                        <w:rPr>
                          <w:sz w:val="16"/>
                          <w:szCs w:val="16"/>
                          <w:lang w:val="en-US"/>
                        </w:rPr>
                      </w:pPr>
                      <w:r>
                        <w:rPr>
                          <w:sz w:val="16"/>
                          <w:szCs w:val="16"/>
                          <w:lang w:val="en-US"/>
                        </w:rPr>
                        <w:t>Port Object</w:t>
                      </w:r>
                    </w:p>
                  </w:txbxContent>
                </v:textbox>
              </v:roundrect>
            </w:pict>
          </mc:Fallback>
        </mc:AlternateContent>
      </w:r>
      <w:r w:rsidR="00451429">
        <w:rPr>
          <w:noProof/>
        </w:rPr>
        <mc:AlternateContent>
          <mc:Choice Requires="wps">
            <w:drawing>
              <wp:anchor distT="0" distB="0" distL="114300" distR="114300" simplePos="0" relativeHeight="251702272" behindDoc="0" locked="0" layoutInCell="1" allowOverlap="1" wp14:anchorId="4628A0DD" wp14:editId="1FB021CB">
                <wp:simplePos x="0" y="0"/>
                <wp:positionH relativeFrom="column">
                  <wp:posOffset>490644</wp:posOffset>
                </wp:positionH>
                <wp:positionV relativeFrom="paragraph">
                  <wp:posOffset>228812</wp:posOffset>
                </wp:positionV>
                <wp:extent cx="973667" cy="245533"/>
                <wp:effectExtent l="0" t="0" r="17145" b="8890"/>
                <wp:wrapNone/>
                <wp:docPr id="58" name="Rounded Rectangle 5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739DA" w14:textId="77777777" w:rsidR="00CA6E51" w:rsidRPr="004733B7" w:rsidRDefault="00CA6E51" w:rsidP="00451429">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28A0DD" id="Rounded Rectangle 58" o:spid="_x0000_s1048" style="position:absolute;margin-left:38.65pt;margin-top:18pt;width:76.65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" fillcolor="#5b9bd5 [3204]" strokecolor="#1f4d78 [1604]" strokeweight="1pt">
                <v:stroke joinstyle="miter"/>
                <v:textbox>
                  <w:txbxContent>
                    <w:p w14:paraId="4C7739DA" w14:textId="77777777" w:rsidR="00CA6E51" w:rsidRPr="004733B7" w:rsidRDefault="00CA6E51" w:rsidP="00451429">
                      <w:pPr>
                        <w:jc w:val="center"/>
                        <w:rPr>
                          <w:sz w:val="16"/>
                          <w:szCs w:val="16"/>
                          <w:lang w:val="en-US"/>
                        </w:rPr>
                      </w:pPr>
                      <w:r>
                        <w:rPr>
                          <w:sz w:val="16"/>
                          <w:szCs w:val="16"/>
                          <w:lang w:val="en-US"/>
                        </w:rPr>
                        <w:t>Event 1</w:t>
                      </w:r>
                    </w:p>
                  </w:txbxContent>
                </v:textbox>
              </v:roundrect>
            </w:pict>
          </mc:Fallback>
        </mc:AlternateContent>
      </w:r>
    </w:p>
    <w:p w14:paraId="2EF49358"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5344" behindDoc="0" locked="0" layoutInCell="1" allowOverlap="1" wp14:anchorId="430D249D" wp14:editId="6A4279E4">
                <wp:simplePos x="0" y="0"/>
                <wp:positionH relativeFrom="column">
                  <wp:posOffset>1927952</wp:posOffset>
                </wp:positionH>
                <wp:positionV relativeFrom="paragraph">
                  <wp:posOffset>63836</wp:posOffset>
                </wp:positionV>
                <wp:extent cx="973667" cy="324997"/>
                <wp:effectExtent l="0" t="0" r="17145" b="18415"/>
                <wp:wrapNone/>
                <wp:docPr id="45" name="Rounded Rectangle 45"/>
                <wp:cNvGraphicFramePr/>
                <a:graphic xmlns:a="http://schemas.openxmlformats.org/drawingml/2006/main">
                  <a:graphicData uri="http://schemas.microsoft.com/office/word/2010/wordprocessingShape">
                    <wps:wsp>
                      <wps:cNvSpPr/>
                      <wps:spPr>
                        <a:xfrm>
                          <a:off x="0" y="0"/>
                          <a:ext cx="973667" cy="3249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1FF044" w14:textId="77777777" w:rsidR="00CA6E51" w:rsidRPr="004733B7" w:rsidRDefault="00CA6E51" w:rsidP="00451429">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0D249D" id="Rounded Rectangle 45" o:spid="_x0000_s1049" style="position:absolute;margin-left:151.8pt;margin-top:5.05pt;width:76.65pt;height:2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" fillcolor="#5b9bd5 [3204]" strokecolor="#1f4d78 [1604]" strokeweight="1pt">
                <v:stroke joinstyle="miter"/>
                <v:textbox>
                  <w:txbxContent>
                    <w:p w14:paraId="531FF044" w14:textId="77777777" w:rsidR="00CA6E51" w:rsidRPr="004733B7" w:rsidRDefault="00CA6E51" w:rsidP="00451429">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742208" behindDoc="0" locked="0" layoutInCell="1" allowOverlap="1" wp14:anchorId="134B1E63" wp14:editId="43D9676C">
                <wp:simplePos x="0" y="0"/>
                <wp:positionH relativeFrom="column">
                  <wp:posOffset>1470752</wp:posOffset>
                </wp:positionH>
                <wp:positionV relativeFrom="paragraph">
                  <wp:posOffset>266868</wp:posOffset>
                </wp:positionV>
                <wp:extent cx="457200" cy="424930"/>
                <wp:effectExtent l="0" t="63500" r="0" b="19685"/>
                <wp:wrapNone/>
                <wp:docPr id="67" name="Elbow Connector 67"/>
                <wp:cNvGraphicFramePr/>
                <a:graphic xmlns:a="http://schemas.openxmlformats.org/drawingml/2006/main">
                  <a:graphicData uri="http://schemas.microsoft.com/office/word/2010/wordprocessingShape">
                    <wps:wsp>
                      <wps:cNvCnPr/>
                      <wps:spPr>
                        <a:xfrm flipV="1">
                          <a:off x="0" y="0"/>
                          <a:ext cx="457200" cy="424930"/>
                        </a:xfrm>
                        <a:prstGeom prst="bentConnector3">
                          <a:avLst>
                            <a:gd name="adj1" fmla="val 59638"/>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3E1BEEB5" id="Elbow Connector 67" o:spid="_x0000_s1026" type="#_x0000_t34" style="position:absolute;margin-left:115.8pt;margin-top:21pt;width:36pt;height:3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" adj="12882" strokecolor="#ed7d31 [3205]" strokeweight=".5pt">
                <v:stroke endarrow="block"/>
              </v:shape>
            </w:pict>
          </mc:Fallback>
        </mc:AlternateContent>
      </w:r>
      <w:r w:rsidR="00F0750E">
        <w:rPr>
          <w:noProof/>
        </w:rPr>
        <mc:AlternateContent>
          <mc:Choice Requires="wps">
            <w:drawing>
              <wp:anchor distT="0" distB="0" distL="114300" distR="114300" simplePos="0" relativeHeight="251711488" behindDoc="0" locked="0" layoutInCell="1" allowOverlap="1" wp14:anchorId="06618190" wp14:editId="65B4374B">
                <wp:simplePos x="0" y="0"/>
                <wp:positionH relativeFrom="column">
                  <wp:posOffset>2902946</wp:posOffset>
                </wp:positionH>
                <wp:positionV relativeFrom="paragraph">
                  <wp:posOffset>127190</wp:posOffset>
                </wp:positionV>
                <wp:extent cx="203230" cy="379570"/>
                <wp:effectExtent l="0" t="0" r="38100" b="78105"/>
                <wp:wrapNone/>
                <wp:docPr id="40" name="Elbow Connector 40"/>
                <wp:cNvGraphicFramePr/>
                <a:graphic xmlns:a="http://schemas.openxmlformats.org/drawingml/2006/main">
                  <a:graphicData uri="http://schemas.microsoft.com/office/word/2010/wordprocessingShape">
                    <wps:wsp>
                      <wps:cNvCnPr/>
                      <wps:spPr>
                        <a:xfrm>
                          <a:off x="0" y="0"/>
                          <a:ext cx="203230" cy="379570"/>
                        </a:xfrm>
                        <a:prstGeom prst="bentConnector3">
                          <a:avLst>
                            <a:gd name="adj1" fmla="val 3644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17C05A9" id="Elbow Connector 40" o:spid="_x0000_s1026" type="#_x0000_t34" style="position:absolute;margin-left:228.6pt;margin-top:10pt;width:16pt;height:2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" adj="7871" strokecolor="#ed7d31 [3205]" strokeweight=".5pt">
                <v:stroke endarrow="block"/>
              </v:shape>
            </w:pict>
          </mc:Fallback>
        </mc:AlternateContent>
      </w:r>
      <w:r w:rsidR="00F0750E">
        <w:rPr>
          <w:noProof/>
        </w:rPr>
        <mc:AlternateContent>
          <mc:Choice Requires="wps">
            <w:drawing>
              <wp:anchor distT="0" distB="0" distL="114300" distR="114300" simplePos="0" relativeHeight="251713536" behindDoc="0" locked="0" layoutInCell="1" allowOverlap="1" wp14:anchorId="4DBA2B1C" wp14:editId="7A14BC77">
                <wp:simplePos x="0" y="0"/>
                <wp:positionH relativeFrom="column">
                  <wp:posOffset>4614545</wp:posOffset>
                </wp:positionH>
                <wp:positionV relativeFrom="paragraph">
                  <wp:posOffset>347980</wp:posOffset>
                </wp:positionV>
                <wp:extent cx="973455" cy="245110"/>
                <wp:effectExtent l="0" t="0" r="17145" b="8890"/>
                <wp:wrapNone/>
                <wp:docPr id="35" name="Rounded Rectangle 35"/>
                <wp:cNvGraphicFramePr/>
                <a:graphic xmlns:a="http://schemas.openxmlformats.org/drawingml/2006/main">
                  <a:graphicData uri="http://schemas.microsoft.com/office/word/2010/wordprocessingShape">
                    <wps:wsp>
                      <wps:cNvSpPr/>
                      <wps:spPr>
                        <a:xfrm>
                          <a:off x="0" y="0"/>
                          <a:ext cx="973455" cy="24511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619A6" w14:textId="77777777" w:rsidR="00CA6E51" w:rsidRPr="004733B7" w:rsidRDefault="00CA6E51" w:rsidP="00451429">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BA2B1C" id="Rounded Rectangle 35" o:spid="_x0000_s1050" style="position:absolute;margin-left:363.35pt;margin-top:27.4pt;width:76.65pt;height:19.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" fillcolor="red" strokecolor="#1f4d78 [1604]" strokeweight="1pt">
                <v:stroke joinstyle="miter"/>
                <v:textbox>
                  <w:txbxContent>
                    <w:p w14:paraId="48E619A6" w14:textId="77777777" w:rsidR="00CA6E51" w:rsidRPr="004733B7" w:rsidRDefault="00CA6E51" w:rsidP="00451429">
                      <w:pPr>
                        <w:jc w:val="center"/>
                        <w:rPr>
                          <w:sz w:val="16"/>
                          <w:szCs w:val="16"/>
                          <w:lang w:val="en-US"/>
                        </w:rPr>
                      </w:pPr>
                      <w:r>
                        <w:rPr>
                          <w:sz w:val="16"/>
                          <w:szCs w:val="16"/>
                          <w:lang w:val="en-US"/>
                        </w:rPr>
                        <w:t>Vlan Object</w:t>
                      </w:r>
                    </w:p>
                  </w:txbxContent>
                </v:textbox>
              </v:roundrect>
            </w:pict>
          </mc:Fallback>
        </mc:AlternateContent>
      </w:r>
      <w:r w:rsidR="00F0750E">
        <w:rPr>
          <w:noProof/>
        </w:rPr>
        <mc:AlternateContent>
          <mc:Choice Requires="wps">
            <w:drawing>
              <wp:anchor distT="0" distB="0" distL="114300" distR="114300" simplePos="0" relativeHeight="251715584" behindDoc="0" locked="0" layoutInCell="1" allowOverlap="1" wp14:anchorId="088F25A2" wp14:editId="76A369D3">
                <wp:simplePos x="0" y="0"/>
                <wp:positionH relativeFrom="column">
                  <wp:posOffset>3879437</wp:posOffset>
                </wp:positionH>
                <wp:positionV relativeFrom="paragraph">
                  <wp:posOffset>175956</wp:posOffset>
                </wp:positionV>
                <wp:extent cx="465667" cy="626534"/>
                <wp:effectExtent l="0" t="0" r="17145" b="8890"/>
                <wp:wrapNone/>
                <wp:docPr id="20" name="Rectangle 20"/>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6AE82B" w14:textId="77777777" w:rsidR="00CA6E51" w:rsidRPr="004733B7" w:rsidRDefault="00CA6E51"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8F25A2" id="Rectangle 20" o:spid="_x0000_s1051" style="position:absolute;margin-left:305.45pt;margin-top:13.85pt;width:36.65pt;height:49.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" fillcolor="#5b9bd5 [3204]" strokecolor="#1f4d78 [1604]" strokeweight="1pt">
                <v:textbox>
                  <w:txbxContent>
                    <w:p w14:paraId="536AE82B" w14:textId="77777777" w:rsidR="00CA6E51" w:rsidRPr="004733B7" w:rsidRDefault="00CA6E51"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sidR="00F0750E">
        <w:rPr>
          <w:noProof/>
        </w:rPr>
        <mc:AlternateContent>
          <mc:Choice Requires="wps">
            <w:drawing>
              <wp:anchor distT="0" distB="0" distL="114300" distR="114300" simplePos="0" relativeHeight="251706368" behindDoc="0" locked="0" layoutInCell="1" allowOverlap="1" wp14:anchorId="761FC9C5" wp14:editId="3C8C902A">
                <wp:simplePos x="0" y="0"/>
                <wp:positionH relativeFrom="column">
                  <wp:posOffset>3139440</wp:posOffset>
                </wp:positionH>
                <wp:positionV relativeFrom="paragraph">
                  <wp:posOffset>247956</wp:posOffset>
                </wp:positionV>
                <wp:extent cx="736600" cy="502055"/>
                <wp:effectExtent l="0" t="0" r="12700" b="19050"/>
                <wp:wrapNone/>
                <wp:docPr id="34" name="Rounded Rectangle 34"/>
                <wp:cNvGraphicFramePr/>
                <a:graphic xmlns:a="http://schemas.openxmlformats.org/drawingml/2006/main">
                  <a:graphicData uri="http://schemas.microsoft.com/office/word/2010/wordprocessingShape">
                    <wps:wsp>
                      <wps:cNvSpPr/>
                      <wps:spPr>
                        <a:xfrm>
                          <a:off x="0" y="0"/>
                          <a:ext cx="736600" cy="502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E99C" w14:textId="77777777" w:rsidR="00CA6E51" w:rsidRPr="004733B7" w:rsidRDefault="00CA6E51" w:rsidP="00451429">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FC9C5" id="Rounded Rectangle 34" o:spid="_x0000_s1052" style="position:absolute;margin-left:247.2pt;margin-top:19.5pt;width:58pt;height:3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" fillcolor="#5b9bd5 [3204]" strokecolor="#1f4d78 [1604]" strokeweight="1pt">
                <v:stroke joinstyle="miter"/>
                <v:textbox>
                  <w:txbxContent>
                    <w:p w14:paraId="524CE99C" w14:textId="77777777" w:rsidR="00CA6E51" w:rsidRPr="004733B7" w:rsidRDefault="00CA6E51" w:rsidP="00451429">
                      <w:pPr>
                        <w:jc w:val="center"/>
                        <w:rPr>
                          <w:sz w:val="16"/>
                          <w:szCs w:val="16"/>
                          <w:lang w:val="en-US"/>
                        </w:rPr>
                      </w:pPr>
                      <w:r>
                        <w:rPr>
                          <w:sz w:val="16"/>
                          <w:szCs w:val="16"/>
                          <w:lang w:val="en-US"/>
                        </w:rPr>
                        <w:t>TAM Object</w:t>
                      </w:r>
                    </w:p>
                  </w:txbxContent>
                </v:textbox>
              </v:roundrect>
            </w:pict>
          </mc:Fallback>
        </mc:AlternateContent>
      </w:r>
      <w:r w:rsidR="00451429">
        <w:rPr>
          <w:noProof/>
        </w:rPr>
        <mc:AlternateContent>
          <mc:Choice Requires="wps">
            <w:drawing>
              <wp:anchor distT="0" distB="0" distL="114300" distR="114300" simplePos="0" relativeHeight="251709440" behindDoc="0" locked="0" layoutInCell="1" allowOverlap="1" wp14:anchorId="77837000" wp14:editId="086C9A8D">
                <wp:simplePos x="0" y="0"/>
                <wp:positionH relativeFrom="column">
                  <wp:posOffset>1464522</wp:posOffset>
                </wp:positionH>
                <wp:positionV relativeFrom="paragraph">
                  <wp:posOffset>179917</wp:posOffset>
                </wp:positionV>
                <wp:extent cx="457411" cy="118533"/>
                <wp:effectExtent l="0" t="63500" r="0" b="21590"/>
                <wp:wrapNone/>
                <wp:docPr id="61" name="Elbow Connector 61"/>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3A61D65F" id="Elbow Connector 61" o:spid="_x0000_s1026" type="#_x0000_t34" style="position:absolute;margin-left:115.3pt;margin-top:14.15pt;width:36pt;height:9.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7392" behindDoc="0" locked="0" layoutInCell="1" allowOverlap="1" wp14:anchorId="4971D216" wp14:editId="2E957F0B">
                <wp:simplePos x="0" y="0"/>
                <wp:positionH relativeFrom="column">
                  <wp:posOffset>1464733</wp:posOffset>
                </wp:positionH>
                <wp:positionV relativeFrom="paragraph">
                  <wp:posOffset>10160</wp:posOffset>
                </wp:positionV>
                <wp:extent cx="457200" cy="110067"/>
                <wp:effectExtent l="0" t="0" r="38100" b="80645"/>
                <wp:wrapNone/>
                <wp:docPr id="62" name="Elbow Connector 62"/>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mo="http://schemas.microsoft.com/office/mac/office/2008/main" xmlns:mv="urn:schemas-microsoft-com:mac:vml">
            <w:pict>
              <v:shape w14:anchorId="7719DA9B" id="Elbow Connector 62" o:spid="_x0000_s1026" type="#_x0000_t34" style="position:absolute;margin-left:115.35pt;margin-top:.8pt;width:36pt;height: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3296" behindDoc="0" locked="0" layoutInCell="1" allowOverlap="1" wp14:anchorId="383795CC" wp14:editId="477A93EB">
                <wp:simplePos x="0" y="0"/>
                <wp:positionH relativeFrom="column">
                  <wp:posOffset>491067</wp:posOffset>
                </wp:positionH>
                <wp:positionV relativeFrom="paragraph">
                  <wp:posOffset>177800</wp:posOffset>
                </wp:positionV>
                <wp:extent cx="973667" cy="245533"/>
                <wp:effectExtent l="0" t="0" r="17145" b="8890"/>
                <wp:wrapNone/>
                <wp:docPr id="63" name="Rounded Rectangle 6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E49AA" w14:textId="77777777" w:rsidR="00CA6E51" w:rsidRPr="004733B7" w:rsidRDefault="00CA6E51"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3795CC" id="Rounded Rectangle 63" o:spid="_x0000_s1053" style="position:absolute;margin-left:38.65pt;margin-top:14pt;width:76.65pt;height:19.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" fillcolor="#5b9bd5 [3204]" strokecolor="#1f4d78 [1604]" strokeweight="1pt">
                <v:stroke joinstyle="miter"/>
                <v:textbox>
                  <w:txbxContent>
                    <w:p w14:paraId="139E49AA" w14:textId="77777777" w:rsidR="00CA6E51" w:rsidRPr="004733B7" w:rsidRDefault="00CA6E51"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580" cy="116840"/>
                                    </a:xfrm>
                                    <a:prstGeom prst="rect">
                                      <a:avLst/>
                                    </a:prstGeom>
                                  </pic:spPr>
                                </pic:pic>
                              </a:graphicData>
                            </a:graphic>
                          </wp:inline>
                        </w:drawing>
                      </w:r>
                    </w:p>
                  </w:txbxContent>
                </v:textbox>
              </v:roundrect>
            </w:pict>
          </mc:Fallback>
        </mc:AlternateContent>
      </w:r>
    </w:p>
    <w:p w14:paraId="77C558FA" w14:textId="77777777" w:rsidR="00451429" w:rsidRPr="00CB49BF" w:rsidRDefault="00107402" w:rsidP="00451429">
      <w:pPr>
        <w:pStyle w:val="NormalWeb"/>
        <w:rPr>
          <w:lang w:val="en-IN" w:eastAsia="en-IN" w:bidi="te-IN"/>
        </w:rPr>
      </w:pPr>
      <w:r>
        <w:rPr>
          <w:noProof/>
        </w:rPr>
        <mc:AlternateContent>
          <mc:Choice Requires="wps">
            <w:drawing>
              <wp:anchor distT="0" distB="0" distL="114300" distR="114300" simplePos="0" relativeHeight="251717632" behindDoc="0" locked="0" layoutInCell="1" allowOverlap="1" wp14:anchorId="44896BEC" wp14:editId="66FE167F">
                <wp:simplePos x="0" y="0"/>
                <wp:positionH relativeFrom="column">
                  <wp:posOffset>4346154</wp:posOffset>
                </wp:positionH>
                <wp:positionV relativeFrom="paragraph">
                  <wp:posOffset>106641</wp:posOffset>
                </wp:positionV>
                <wp:extent cx="269875" cy="50172"/>
                <wp:effectExtent l="0" t="25400" r="34925" b="76835"/>
                <wp:wrapNone/>
                <wp:docPr id="33" name="Elbow Connector 33"/>
                <wp:cNvGraphicFramePr/>
                <a:graphic xmlns:a="http://schemas.openxmlformats.org/drawingml/2006/main">
                  <a:graphicData uri="http://schemas.microsoft.com/office/word/2010/wordprocessingShape">
                    <wps:wsp>
                      <wps:cNvCnPr/>
                      <wps:spPr>
                        <a:xfrm>
                          <a:off x="0" y="0"/>
                          <a:ext cx="269875" cy="5017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410A37D" id="Elbow Connector 33" o:spid="_x0000_s1026" type="#_x0000_t34" style="position:absolute;margin-left:342.2pt;margin-top:8.4pt;width:21.25pt;height: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3CB1F734" wp14:editId="12656367">
                <wp:simplePos x="0" y="0"/>
                <wp:positionH relativeFrom="column">
                  <wp:posOffset>4346153</wp:posOffset>
                </wp:positionH>
                <wp:positionV relativeFrom="paragraph">
                  <wp:posOffset>345088</wp:posOffset>
                </wp:positionV>
                <wp:extent cx="241935" cy="295910"/>
                <wp:effectExtent l="0" t="0" r="37465" b="72390"/>
                <wp:wrapNone/>
                <wp:docPr id="59" name="Elbow Connector 59"/>
                <wp:cNvGraphicFramePr/>
                <a:graphic xmlns:a="http://schemas.openxmlformats.org/drawingml/2006/main">
                  <a:graphicData uri="http://schemas.microsoft.com/office/word/2010/wordprocessingShape">
                    <wps:wsp>
                      <wps:cNvCnPr/>
                      <wps:spPr>
                        <a:xfrm>
                          <a:off x="0" y="0"/>
                          <a:ext cx="241935" cy="295910"/>
                        </a:xfrm>
                        <a:prstGeom prst="bentConnector3">
                          <a:avLst>
                            <a:gd name="adj1" fmla="val 358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w14:anchorId="7853D4C1" id="Elbow Connector 59" o:spid="_x0000_s1026" type="#_x0000_t34" style="position:absolute;margin-left:342.2pt;margin-top:27.15pt;width:19.05pt;height:23.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" adj="7738" strokecolor="#ed7d31 [3205]" strokeweight=".5pt">
                <v:stroke endarrow="block"/>
              </v:shape>
            </w:pict>
          </mc:Fallback>
        </mc:AlternateContent>
      </w:r>
      <w:r w:rsidR="003957F7">
        <w:rPr>
          <w:noProof/>
        </w:rPr>
        <mc:AlternateContent>
          <mc:Choice Requires="wps">
            <w:drawing>
              <wp:anchor distT="0" distB="0" distL="114300" distR="114300" simplePos="0" relativeHeight="251739136" behindDoc="0" locked="0" layoutInCell="1" allowOverlap="1" wp14:anchorId="56A33444" wp14:editId="4E190A57">
                <wp:simplePos x="0" y="0"/>
                <wp:positionH relativeFrom="column">
                  <wp:posOffset>2902945</wp:posOffset>
                </wp:positionH>
                <wp:positionV relativeFrom="paragraph">
                  <wp:posOffset>309436</wp:posOffset>
                </wp:positionV>
                <wp:extent cx="203230" cy="661012"/>
                <wp:effectExtent l="0" t="63500" r="0" b="12700"/>
                <wp:wrapNone/>
                <wp:docPr id="77" name="Elbow Connector 77"/>
                <wp:cNvGraphicFramePr/>
                <a:graphic xmlns:a="http://schemas.openxmlformats.org/drawingml/2006/main">
                  <a:graphicData uri="http://schemas.microsoft.com/office/word/2010/wordprocessingShape">
                    <wps:wsp>
                      <wps:cNvCnPr/>
                      <wps:spPr>
                        <a:xfrm flipV="1">
                          <a:off x="0" y="0"/>
                          <a:ext cx="203230" cy="661012"/>
                        </a:xfrm>
                        <a:prstGeom prst="bentConnector3">
                          <a:avLst>
                            <a:gd name="adj1" fmla="val 3370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2D72BCF" id="Elbow Connector 77" o:spid="_x0000_s1026" type="#_x0000_t34" style="position:absolute;margin-left:228.6pt;margin-top:24.35pt;width:16pt;height:52.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" adj="7279" strokecolor="#ed7d31 [3205]" strokeweight=".5pt">
                <v:stroke endarrow="block"/>
              </v:shape>
            </w:pict>
          </mc:Fallback>
        </mc:AlternateContent>
      </w:r>
      <w:r w:rsidR="003957F7">
        <w:rPr>
          <w:noProof/>
        </w:rPr>
        <mc:AlternateContent>
          <mc:Choice Requires="wps">
            <w:drawing>
              <wp:anchor distT="0" distB="0" distL="114300" distR="114300" simplePos="0" relativeHeight="251746304" behindDoc="0" locked="0" layoutInCell="1" allowOverlap="1" wp14:anchorId="31AE8C30" wp14:editId="1044EC73">
                <wp:simplePos x="0" y="0"/>
                <wp:positionH relativeFrom="column">
                  <wp:posOffset>1476260</wp:posOffset>
                </wp:positionH>
                <wp:positionV relativeFrom="paragraph">
                  <wp:posOffset>3564</wp:posOffset>
                </wp:positionV>
                <wp:extent cx="451692" cy="670093"/>
                <wp:effectExtent l="0" t="63500" r="0" b="15875"/>
                <wp:wrapNone/>
                <wp:docPr id="80" name="Elbow Connector 80"/>
                <wp:cNvGraphicFramePr/>
                <a:graphic xmlns:a="http://schemas.openxmlformats.org/drawingml/2006/main">
                  <a:graphicData uri="http://schemas.microsoft.com/office/word/2010/wordprocessingShape">
                    <wps:wsp>
                      <wps:cNvCnPr/>
                      <wps:spPr>
                        <a:xfrm flipV="1">
                          <a:off x="0" y="0"/>
                          <a:ext cx="451692" cy="670093"/>
                        </a:xfrm>
                        <a:prstGeom prst="bentConnector3">
                          <a:avLst>
                            <a:gd name="adj1" fmla="val 7409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690ABAA" id="Elbow Connector 80" o:spid="_x0000_s1026" type="#_x0000_t34" style="position:absolute;margin-left:116.25pt;margin-top:.3pt;width:35.55pt;height:52.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" adj="16005" strokecolor="#ed7d31 [3205]" strokeweight=".5pt">
                <v:stroke endarrow="block"/>
              </v:shape>
            </w:pict>
          </mc:Fallback>
        </mc:AlternateContent>
      </w:r>
      <w:r w:rsidR="003957F7">
        <w:rPr>
          <w:noProof/>
        </w:rPr>
        <mc:AlternateContent>
          <mc:Choice Requires="wps">
            <w:drawing>
              <wp:anchor distT="0" distB="0" distL="114300" distR="114300" simplePos="0" relativeHeight="251722752" behindDoc="0" locked="0" layoutInCell="1" allowOverlap="1" wp14:anchorId="3F2FB78B" wp14:editId="24A11914">
                <wp:simplePos x="0" y="0"/>
                <wp:positionH relativeFrom="column">
                  <wp:posOffset>499806</wp:posOffset>
                </wp:positionH>
                <wp:positionV relativeFrom="paragraph">
                  <wp:posOffset>209236</wp:posOffset>
                </wp:positionV>
                <wp:extent cx="973667" cy="245533"/>
                <wp:effectExtent l="0" t="0" r="17145" b="8890"/>
                <wp:wrapNone/>
                <wp:docPr id="69" name="Rounded Rectangle 6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3F2BE" w14:textId="77777777" w:rsidR="00CA6E51" w:rsidRPr="00834719" w:rsidRDefault="00CA6E51" w:rsidP="003957F7">
                            <w:pPr>
                              <w:jc w:val="center"/>
                              <w:rPr>
                                <w:sz w:val="15"/>
                                <w:szCs w:val="15"/>
                                <w:lang w:val="en-US"/>
                              </w:rPr>
                            </w:pPr>
                            <w:r>
                              <w:rPr>
                                <w:sz w:val="15"/>
                                <w:szCs w:val="15"/>
                                <w:lang w:val="en-US"/>
                              </w:rPr>
                              <w:t xml:space="preserve">Collector </w:t>
                            </w:r>
                            <w:r w:rsidRPr="00834719">
                              <w:rPr>
                                <w:sz w:val="15"/>
                                <w:szCs w:val="15"/>
                                <w:lang w:val="en-US"/>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2FB78B" id="Rounded Rectangle 69" o:spid="_x0000_s1054" style="position:absolute;margin-left:39.35pt;margin-top:16.5pt;width:76.65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" fillcolor="#5b9bd5 [3204]" strokecolor="#1f4d78 [1604]" strokeweight="1pt">
                <v:stroke joinstyle="miter"/>
                <v:textbox>
                  <w:txbxContent>
                    <w:p w14:paraId="5D63F2BE" w14:textId="77777777" w:rsidR="00CA6E51" w:rsidRPr="00834719" w:rsidRDefault="00CA6E51" w:rsidP="003957F7">
                      <w:pPr>
                        <w:jc w:val="center"/>
                        <w:rPr>
                          <w:sz w:val="15"/>
                          <w:szCs w:val="15"/>
                          <w:lang w:val="en-US"/>
                        </w:rPr>
                      </w:pPr>
                      <w:r>
                        <w:rPr>
                          <w:sz w:val="15"/>
                          <w:szCs w:val="15"/>
                          <w:lang w:val="en-US"/>
                        </w:rPr>
                        <w:t xml:space="preserve">Collector </w:t>
                      </w:r>
                      <w:r w:rsidRPr="00834719">
                        <w:rPr>
                          <w:sz w:val="15"/>
                          <w:szCs w:val="15"/>
                          <w:lang w:val="en-US"/>
                        </w:rPr>
                        <w:t>Object</w:t>
                      </w:r>
                    </w:p>
                  </w:txbxContent>
                </v:textbox>
              </v:roundrect>
            </w:pict>
          </mc:Fallback>
        </mc:AlternateContent>
      </w:r>
    </w:p>
    <w:p w14:paraId="68F36FFF"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30944" behindDoc="0" locked="0" layoutInCell="1" allowOverlap="1" wp14:anchorId="534BD5FA" wp14:editId="1F5CBD20">
                <wp:simplePos x="0" y="0"/>
                <wp:positionH relativeFrom="column">
                  <wp:posOffset>1476260</wp:posOffset>
                </wp:positionH>
                <wp:positionV relativeFrom="paragraph">
                  <wp:posOffset>53462</wp:posOffset>
                </wp:positionV>
                <wp:extent cx="446183" cy="435167"/>
                <wp:effectExtent l="0" t="0" r="24130" b="73025"/>
                <wp:wrapNone/>
                <wp:docPr id="73" name="Elbow Connector 73"/>
                <wp:cNvGraphicFramePr/>
                <a:graphic xmlns:a="http://schemas.openxmlformats.org/drawingml/2006/main">
                  <a:graphicData uri="http://schemas.microsoft.com/office/word/2010/wordprocessingShape">
                    <wps:wsp>
                      <wps:cNvCnPr/>
                      <wps:spPr>
                        <a:xfrm>
                          <a:off x="0" y="0"/>
                          <a:ext cx="446183" cy="4351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1FC4564" id="Elbow Connector 73" o:spid="_x0000_s1026" type="#_x0000_t34" style="position:absolute;margin-left:116.25pt;margin-top:4.2pt;width:35.15pt;height:3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43D03E48" wp14:editId="26F218D7">
                <wp:simplePos x="0" y="0"/>
                <wp:positionH relativeFrom="column">
                  <wp:posOffset>502506</wp:posOffset>
                </wp:positionH>
                <wp:positionV relativeFrom="paragraph">
                  <wp:posOffset>195244</wp:posOffset>
                </wp:positionV>
                <wp:extent cx="973667" cy="245533"/>
                <wp:effectExtent l="0" t="0" r="17145" b="8890"/>
                <wp:wrapNone/>
                <wp:docPr id="70" name="Rounded Rectangle 70"/>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E151" w14:textId="77777777" w:rsidR="00CA6E51" w:rsidRPr="004733B7" w:rsidRDefault="00CA6E51" w:rsidP="004C766C">
                            <w:pPr>
                              <w:jc w:val="center"/>
                              <w:rPr>
                                <w:sz w:val="16"/>
                                <w:szCs w:val="16"/>
                                <w:lang w:val="en-US"/>
                              </w:rPr>
                            </w:pPr>
                            <w:r>
                              <w:rPr>
                                <w:sz w:val="16"/>
                                <w:szCs w:val="16"/>
                                <w:lang w:val="en-US"/>
                              </w:rPr>
                              <w:t>Report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D03E48" id="Rounded Rectangle 70" o:spid="_x0000_s1055" style="position:absolute;margin-left:39.55pt;margin-top:15.35pt;width:76.65pt;height:19.3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" fillcolor="#5b9bd5 [3204]" strokecolor="#1f4d78 [1604]" strokeweight="1pt">
                <v:stroke joinstyle="miter"/>
                <v:textbox>
                  <w:txbxContent>
                    <w:p w14:paraId="48CFE151" w14:textId="77777777" w:rsidR="00CA6E51" w:rsidRPr="004733B7" w:rsidRDefault="00CA6E51" w:rsidP="004C766C">
                      <w:pPr>
                        <w:jc w:val="center"/>
                        <w:rPr>
                          <w:sz w:val="16"/>
                          <w:szCs w:val="16"/>
                          <w:lang w:val="en-US"/>
                        </w:rPr>
                      </w:pPr>
                      <w:r>
                        <w:rPr>
                          <w:sz w:val="16"/>
                          <w:szCs w:val="16"/>
                          <w:lang w:val="en-US"/>
                        </w:rPr>
                        <w:t>Report Object</w:t>
                      </w:r>
                    </w:p>
                  </w:txbxContent>
                </v:textbox>
              </v:roundrect>
            </w:pict>
          </mc:Fallback>
        </mc:AlternateContent>
      </w:r>
      <w:r w:rsidR="00F0750E">
        <w:rPr>
          <w:noProof/>
        </w:rPr>
        <mc:AlternateContent>
          <mc:Choice Requires="wps">
            <w:drawing>
              <wp:anchor distT="0" distB="0" distL="114300" distR="114300" simplePos="0" relativeHeight="251714560" behindDoc="0" locked="0" layoutInCell="1" allowOverlap="1" wp14:anchorId="30AFAAED" wp14:editId="5E3D1020">
                <wp:simplePos x="0" y="0"/>
                <wp:positionH relativeFrom="column">
                  <wp:posOffset>4587286</wp:posOffset>
                </wp:positionH>
                <wp:positionV relativeFrom="paragraph">
                  <wp:posOffset>146003</wp:posOffset>
                </wp:positionV>
                <wp:extent cx="973667" cy="245533"/>
                <wp:effectExtent l="0" t="0" r="17145" b="8890"/>
                <wp:wrapNone/>
                <wp:docPr id="60" name="Rounded Rectangle 60"/>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E9DB0" w14:textId="77777777" w:rsidR="00CA6E51" w:rsidRPr="004733B7" w:rsidRDefault="00CA6E51" w:rsidP="00451429">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FAAED" id="Rounded Rectangle 60" o:spid="_x0000_s1056" style="position:absolute;margin-left:361.2pt;margin-top:11.5pt;width:76.6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" fillcolor="red" strokecolor="#1f4d78 [1604]" strokeweight="1pt">
                <v:stroke joinstyle="miter"/>
                <v:textbox>
                  <w:txbxContent>
                    <w:p w14:paraId="2B3E9DB0" w14:textId="77777777" w:rsidR="00CA6E51" w:rsidRPr="004733B7" w:rsidRDefault="00CA6E51" w:rsidP="00451429">
                      <w:pPr>
                        <w:jc w:val="center"/>
                        <w:rPr>
                          <w:sz w:val="16"/>
                          <w:szCs w:val="16"/>
                          <w:lang w:val="en-US"/>
                        </w:rPr>
                      </w:pPr>
                      <w:r>
                        <w:rPr>
                          <w:sz w:val="16"/>
                          <w:szCs w:val="16"/>
                          <w:lang w:val="en-US"/>
                        </w:rPr>
                        <w:t>Queue Object</w:t>
                      </w:r>
                    </w:p>
                  </w:txbxContent>
                </v:textbox>
              </v:roundrect>
            </w:pict>
          </mc:Fallback>
        </mc:AlternateContent>
      </w:r>
    </w:p>
    <w:p w14:paraId="5E1C692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26848" behindDoc="0" locked="0" layoutInCell="1" allowOverlap="1" wp14:anchorId="67A08725" wp14:editId="146D8962">
                <wp:simplePos x="0" y="0"/>
                <wp:positionH relativeFrom="column">
                  <wp:posOffset>490251</wp:posOffset>
                </wp:positionH>
                <wp:positionV relativeFrom="paragraph">
                  <wp:posOffset>192130</wp:posOffset>
                </wp:positionV>
                <wp:extent cx="973455" cy="391098"/>
                <wp:effectExtent l="0" t="0" r="17145" b="15875"/>
                <wp:wrapNone/>
                <wp:docPr id="71" name="Rounded Rectangle 71"/>
                <wp:cNvGraphicFramePr/>
                <a:graphic xmlns:a="http://schemas.openxmlformats.org/drawingml/2006/main">
                  <a:graphicData uri="http://schemas.microsoft.com/office/word/2010/wordprocessingShape">
                    <wps:wsp>
                      <wps:cNvSpPr/>
                      <wps:spPr>
                        <a:xfrm>
                          <a:off x="0" y="0"/>
                          <a:ext cx="973455" cy="3910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A7055" w14:textId="77777777" w:rsidR="00CA6E51" w:rsidRPr="004733B7" w:rsidRDefault="00CA6E51" w:rsidP="00107402">
                            <w:pPr>
                              <w:jc w:val="center"/>
                              <w:rPr>
                                <w:sz w:val="16"/>
                                <w:szCs w:val="16"/>
                                <w:lang w:val="en-US"/>
                              </w:rPr>
                            </w:pPr>
                            <w:r>
                              <w:rPr>
                                <w:sz w:val="16"/>
                                <w:szCs w:val="16"/>
                                <w:lang w:val="en-US"/>
                              </w:rPr>
                              <w:t>ACL Group, Table, Entry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08725" id="Rounded Rectangle 71" o:spid="_x0000_s1057" style="position:absolute;margin-left:38.6pt;margin-top:15.15pt;width:76.65pt;height: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" fillcolor="#5b9bd5 [3204]" strokecolor="#1f4d78 [1604]" strokeweight="1pt">
                <v:stroke joinstyle="miter"/>
                <v:textbox>
                  <w:txbxContent>
                    <w:p w14:paraId="1A5A7055" w14:textId="77777777" w:rsidR="00CA6E51" w:rsidRPr="004733B7" w:rsidRDefault="00CA6E51" w:rsidP="00107402">
                      <w:pPr>
                        <w:jc w:val="center"/>
                        <w:rPr>
                          <w:sz w:val="16"/>
                          <w:szCs w:val="16"/>
                          <w:lang w:val="en-US"/>
                        </w:rPr>
                      </w:pPr>
                      <w:r>
                        <w:rPr>
                          <w:sz w:val="16"/>
                          <w:szCs w:val="16"/>
                          <w:lang w:val="en-US"/>
                        </w:rPr>
                        <w:t>ACL Group, Table, Entry object</w:t>
                      </w:r>
                    </w:p>
                  </w:txbxContent>
                </v:textbox>
              </v:roundrect>
            </w:pict>
          </mc:Fallback>
        </mc:AlternateContent>
      </w:r>
      <w:r w:rsidR="003957F7">
        <w:rPr>
          <w:noProof/>
        </w:rPr>
        <mc:AlternateContent>
          <mc:Choice Requires="wps">
            <w:drawing>
              <wp:anchor distT="0" distB="0" distL="114300" distR="114300" simplePos="0" relativeHeight="251720704" behindDoc="0" locked="0" layoutInCell="1" allowOverlap="1" wp14:anchorId="493C4081" wp14:editId="27836EC7">
                <wp:simplePos x="0" y="0"/>
                <wp:positionH relativeFrom="column">
                  <wp:posOffset>1922443</wp:posOffset>
                </wp:positionH>
                <wp:positionV relativeFrom="paragraph">
                  <wp:posOffset>92978</wp:posOffset>
                </wp:positionV>
                <wp:extent cx="973455" cy="402115"/>
                <wp:effectExtent l="0" t="0" r="17145" b="17145"/>
                <wp:wrapNone/>
                <wp:docPr id="65" name="Rounded Rectangle 65"/>
                <wp:cNvGraphicFramePr/>
                <a:graphic xmlns:a="http://schemas.openxmlformats.org/drawingml/2006/main">
                  <a:graphicData uri="http://schemas.microsoft.com/office/word/2010/wordprocessingShape">
                    <wps:wsp>
                      <wps:cNvSpPr/>
                      <wps:spPr>
                        <a:xfrm>
                          <a:off x="0" y="0"/>
                          <a:ext cx="973455" cy="402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E84B2" w14:textId="77777777" w:rsidR="00CA6E51" w:rsidRPr="00107402" w:rsidRDefault="00CA6E51" w:rsidP="00107402">
                            <w:pPr>
                              <w:jc w:val="center"/>
                              <w:rPr>
                                <w:sz w:val="16"/>
                                <w:szCs w:val="16"/>
                                <w:lang w:val="en-US"/>
                              </w:rPr>
                            </w:pPr>
                            <w:r>
                              <w:rPr>
                                <w:sz w:val="16"/>
                                <w:szCs w:val="16"/>
                                <w:lang w:val="en-US"/>
                              </w:rPr>
                              <w:t>INT Object (IFA/IOAM)</w:t>
                            </w:r>
                          </w:p>
                          <w:p w14:paraId="65056DC3" w14:textId="77777777" w:rsidR="00CA6E51" w:rsidRPr="00107402" w:rsidRDefault="00CA6E51" w:rsidP="00107402">
                            <w:pPr>
                              <w:pStyle w:val="NormalWeb"/>
                              <w:rPr>
                                <w:lang w:eastAsia="en-IN"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3C4081" id="Rounded Rectangle 65" o:spid="_x0000_s1058" style="position:absolute;margin-left:151.35pt;margin-top:7.3pt;width:76.65pt;height:31.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" fillcolor="#5b9bd5 [3204]" strokecolor="#1f4d78 [1604]" strokeweight="1pt">
                <v:stroke joinstyle="miter"/>
                <v:textbox>
                  <w:txbxContent>
                    <w:p w14:paraId="410E84B2" w14:textId="77777777" w:rsidR="00CA6E51" w:rsidRPr="00107402" w:rsidRDefault="00CA6E51" w:rsidP="00107402">
                      <w:pPr>
                        <w:jc w:val="center"/>
                        <w:rPr>
                          <w:sz w:val="16"/>
                          <w:szCs w:val="16"/>
                          <w:lang w:val="en-US"/>
                        </w:rPr>
                      </w:pPr>
                      <w:r>
                        <w:rPr>
                          <w:sz w:val="16"/>
                          <w:szCs w:val="16"/>
                          <w:lang w:val="en-US"/>
                        </w:rPr>
                        <w:t>INT Object (IFA/IOAM)</w:t>
                      </w:r>
                    </w:p>
                    <w:p w14:paraId="65056DC3" w14:textId="77777777" w:rsidR="00CA6E51" w:rsidRPr="00107402" w:rsidRDefault="00CA6E51" w:rsidP="00107402">
                      <w:pPr>
                        <w:pStyle w:val="NormalWeb"/>
                        <w:rPr>
                          <w:lang w:eastAsia="en-IN" w:bidi="te-IN"/>
                        </w:rPr>
                      </w:pPr>
                    </w:p>
                  </w:txbxContent>
                </v:textbox>
              </v:roundrect>
            </w:pict>
          </mc:Fallback>
        </mc:AlternateContent>
      </w:r>
      <w:r w:rsidR="003957F7">
        <w:rPr>
          <w:noProof/>
        </w:rPr>
        <mc:AlternateContent>
          <mc:Choice Requires="wps">
            <w:drawing>
              <wp:anchor distT="0" distB="0" distL="114300" distR="114300" simplePos="0" relativeHeight="251732992" behindDoc="0" locked="0" layoutInCell="1" allowOverlap="1" wp14:anchorId="783DA0EE" wp14:editId="6F53C617">
                <wp:simplePos x="0" y="0"/>
                <wp:positionH relativeFrom="column">
                  <wp:posOffset>1476260</wp:posOffset>
                </wp:positionH>
                <wp:positionV relativeFrom="paragraph">
                  <wp:posOffset>43402</wp:posOffset>
                </wp:positionV>
                <wp:extent cx="445135" cy="184119"/>
                <wp:effectExtent l="0" t="0" r="50165" b="70485"/>
                <wp:wrapNone/>
                <wp:docPr id="74" name="Elbow Connector 74"/>
                <wp:cNvGraphicFramePr/>
                <a:graphic xmlns:a="http://schemas.openxmlformats.org/drawingml/2006/main">
                  <a:graphicData uri="http://schemas.microsoft.com/office/word/2010/wordprocessingShape">
                    <wps:wsp>
                      <wps:cNvCnPr/>
                      <wps:spPr>
                        <a:xfrm>
                          <a:off x="0" y="0"/>
                          <a:ext cx="445135" cy="184119"/>
                        </a:xfrm>
                        <a:prstGeom prst="bentConnector3">
                          <a:avLst>
                            <a:gd name="adj1" fmla="val 3641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A384092" id="Elbow Connector 74" o:spid="_x0000_s1026" type="#_x0000_t34" style="position:absolute;margin-left:116.25pt;margin-top:3.4pt;width:35.05pt;height: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" adj="7865" strokecolor="#ed7d31 [3205]" strokeweight=".5pt">
                <v:stroke endarrow="block"/>
              </v:shape>
            </w:pict>
          </mc:Fallback>
        </mc:AlternateContent>
      </w:r>
      <w:r w:rsidR="004C766C">
        <w:rPr>
          <w:noProof/>
        </w:rPr>
        <mc:AlternateContent>
          <mc:Choice Requires="wps">
            <w:drawing>
              <wp:anchor distT="0" distB="0" distL="114300" distR="114300" simplePos="0" relativeHeight="251735040" behindDoc="0" locked="0" layoutInCell="1" allowOverlap="1" wp14:anchorId="7BE35577" wp14:editId="5B52B2D6">
                <wp:simplePos x="0" y="0"/>
                <wp:positionH relativeFrom="column">
                  <wp:posOffset>1470752</wp:posOffset>
                </wp:positionH>
                <wp:positionV relativeFrom="paragraph">
                  <wp:posOffset>275841</wp:posOffset>
                </wp:positionV>
                <wp:extent cx="451294" cy="164802"/>
                <wp:effectExtent l="0" t="63500" r="0" b="13335"/>
                <wp:wrapNone/>
                <wp:docPr id="75" name="Elbow Connector 75"/>
                <wp:cNvGraphicFramePr/>
                <a:graphic xmlns:a="http://schemas.openxmlformats.org/drawingml/2006/main">
                  <a:graphicData uri="http://schemas.microsoft.com/office/word/2010/wordprocessingShape">
                    <wps:wsp>
                      <wps:cNvCnPr/>
                      <wps:spPr>
                        <a:xfrm flipV="1">
                          <a:off x="0" y="0"/>
                          <a:ext cx="451294" cy="16480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CE256F8" id="Elbow Connector 75" o:spid="_x0000_s1026" type="#_x0000_t34" style="position:absolute;margin-left:115.8pt;margin-top:21.7pt;width:35.55pt;height:1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" strokecolor="#ed7d31 [3205]" strokeweight=".5pt">
                <v:stroke endarrow="block"/>
              </v:shape>
            </w:pict>
          </mc:Fallback>
        </mc:AlternateContent>
      </w:r>
    </w:p>
    <w:p w14:paraId="02FB872B" w14:textId="77777777" w:rsidR="00451429" w:rsidRDefault="004C766C" w:rsidP="00451429">
      <w:pPr>
        <w:pStyle w:val="NormalWeb"/>
        <w:rPr>
          <w:lang w:val="en-IN" w:eastAsia="en-IN" w:bidi="te-IN"/>
        </w:rPr>
      </w:pPr>
      <w:r>
        <w:rPr>
          <w:noProof/>
        </w:rPr>
        <mc:AlternateContent>
          <mc:Choice Requires="wps">
            <w:drawing>
              <wp:anchor distT="0" distB="0" distL="114300" distR="114300" simplePos="0" relativeHeight="251737088" behindDoc="0" locked="0" layoutInCell="1" allowOverlap="1" wp14:anchorId="0EA39848" wp14:editId="3515C225">
                <wp:simplePos x="0" y="0"/>
                <wp:positionH relativeFrom="column">
                  <wp:posOffset>1470752</wp:posOffset>
                </wp:positionH>
                <wp:positionV relativeFrom="paragraph">
                  <wp:posOffset>5975</wp:posOffset>
                </wp:positionV>
                <wp:extent cx="451691" cy="374849"/>
                <wp:effectExtent l="0" t="63500" r="0" b="19050"/>
                <wp:wrapNone/>
                <wp:docPr id="76" name="Elbow Connector 76"/>
                <wp:cNvGraphicFramePr/>
                <a:graphic xmlns:a="http://schemas.openxmlformats.org/drawingml/2006/main">
                  <a:graphicData uri="http://schemas.microsoft.com/office/word/2010/wordprocessingShape">
                    <wps:wsp>
                      <wps:cNvCnPr/>
                      <wps:spPr>
                        <a:xfrm flipV="1">
                          <a:off x="0" y="0"/>
                          <a:ext cx="451691" cy="374849"/>
                        </a:xfrm>
                        <a:prstGeom prst="bentConnector3">
                          <a:avLst>
                            <a:gd name="adj1" fmla="val 58514"/>
                          </a:avLst>
                        </a:prstGeom>
                        <a:ln>
                          <a:headEnd type="non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C8CCE4A" id="Elbow Connector 76" o:spid="_x0000_s1026" type="#_x0000_t34" style="position:absolute;margin-left:115.8pt;margin-top:.45pt;width:35.55pt;height:2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" adj="12639" strokecolor="#ed7d31 [3205]" strokeweight=".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1EC5E3EE" wp14:editId="28C5D6D0">
                <wp:simplePos x="0" y="0"/>
                <wp:positionH relativeFrom="column">
                  <wp:posOffset>491788</wp:posOffset>
                </wp:positionH>
                <wp:positionV relativeFrom="paragraph">
                  <wp:posOffset>263448</wp:posOffset>
                </wp:positionV>
                <wp:extent cx="973667" cy="245533"/>
                <wp:effectExtent l="0" t="0" r="17145" b="8890"/>
                <wp:wrapNone/>
                <wp:docPr id="72" name="Rounded Rectangle 7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FA7BF" w14:textId="77777777" w:rsidR="00CA6E51" w:rsidRPr="004733B7" w:rsidRDefault="00CA6E51" w:rsidP="004C766C">
                            <w:pPr>
                              <w:jc w:val="center"/>
                              <w:rPr>
                                <w:sz w:val="16"/>
                                <w:szCs w:val="16"/>
                                <w:lang w:val="en-US"/>
                              </w:rPr>
                            </w:pPr>
                            <w:r>
                              <w:rPr>
                                <w:sz w:val="16"/>
                                <w:szCs w:val="16"/>
                                <w:lang w:val="en-US"/>
                              </w:rPr>
                              <w:t>Sampler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5E3EE" id="Rounded Rectangle 72" o:spid="_x0000_s1059" style="position:absolute;margin-left:38.7pt;margin-top:20.75pt;width:76.65pt;height:19.3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" fillcolor="#5b9bd5 [3204]" strokecolor="#1f4d78 [1604]" strokeweight="1pt">
                <v:stroke joinstyle="miter"/>
                <v:textbox>
                  <w:txbxContent>
                    <w:p w14:paraId="630FA7BF" w14:textId="77777777" w:rsidR="00CA6E51" w:rsidRPr="004733B7" w:rsidRDefault="00CA6E51" w:rsidP="004C766C">
                      <w:pPr>
                        <w:jc w:val="center"/>
                        <w:rPr>
                          <w:sz w:val="16"/>
                          <w:szCs w:val="16"/>
                          <w:lang w:val="en-US"/>
                        </w:rPr>
                      </w:pPr>
                      <w:r>
                        <w:rPr>
                          <w:sz w:val="16"/>
                          <w:szCs w:val="16"/>
                          <w:lang w:val="en-US"/>
                        </w:rPr>
                        <w:t>Sampler Object</w:t>
                      </w:r>
                    </w:p>
                  </w:txbxContent>
                </v:textbox>
              </v:roundrect>
            </w:pict>
          </mc:Fallback>
        </mc:AlternateContent>
      </w:r>
    </w:p>
    <w:p w14:paraId="067D295B" w14:textId="77777777" w:rsidR="004C766C" w:rsidRDefault="004365E6" w:rsidP="00451429">
      <w:pPr>
        <w:pStyle w:val="NormalWeb"/>
        <w:rPr>
          <w:lang w:val="en-IN" w:eastAsia="en-IN" w:bidi="te-IN"/>
        </w:rPr>
      </w:pPr>
      <w:r>
        <w:rPr>
          <w:noProof/>
        </w:rPr>
        <mc:AlternateContent>
          <mc:Choice Requires="wps">
            <w:drawing>
              <wp:anchor distT="0" distB="0" distL="114300" distR="114300" simplePos="0" relativeHeight="251740160" behindDoc="0" locked="0" layoutInCell="1" allowOverlap="1" wp14:anchorId="48CEA9A0" wp14:editId="3B4E4494">
                <wp:simplePos x="0" y="0"/>
                <wp:positionH relativeFrom="column">
                  <wp:posOffset>1922252</wp:posOffset>
                </wp:positionH>
                <wp:positionV relativeFrom="paragraph">
                  <wp:posOffset>280670</wp:posOffset>
                </wp:positionV>
                <wp:extent cx="1546332" cy="236863"/>
                <wp:effectExtent l="0" t="0" r="15875" b="17145"/>
                <wp:wrapNone/>
                <wp:docPr id="79" name="Text Box 79"/>
                <wp:cNvGraphicFramePr/>
                <a:graphic xmlns:a="http://schemas.openxmlformats.org/drawingml/2006/main">
                  <a:graphicData uri="http://schemas.microsoft.com/office/word/2010/wordprocessingShape">
                    <wps:wsp>
                      <wps:cNvSpPr txBox="1"/>
                      <wps:spPr>
                        <a:xfrm>
                          <a:off x="0" y="0"/>
                          <a:ext cx="1546332" cy="236863"/>
                        </a:xfrm>
                        <a:prstGeom prst="rect">
                          <a:avLst/>
                        </a:prstGeom>
                        <a:solidFill>
                          <a:schemeClr val="lt1"/>
                        </a:solidFill>
                        <a:ln w="6350">
                          <a:solidFill>
                            <a:prstClr val="black"/>
                          </a:solidFill>
                        </a:ln>
                      </wps:spPr>
                      <wps:txbx>
                        <w:txbxContent>
                          <w:p w14:paraId="0FE8344A" w14:textId="77777777" w:rsidR="00CA6E51" w:rsidRPr="004365E6" w:rsidRDefault="00CA6E51" w:rsidP="00107402">
                            <w:pPr>
                              <w:jc w:val="center"/>
                              <w:rPr>
                                <w:i/>
                                <w:lang w:val="en-US"/>
                              </w:rPr>
                            </w:pPr>
                            <w:r w:rsidRPr="004365E6">
                              <w:rPr>
                                <w:i/>
                                <w:lang w:val="en-US"/>
                              </w:rPr>
                              <w:t>TAM as a Unified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EA9A0" id="Text Box 79" o:spid="_x0000_s1060" type="#_x0000_t202" style="position:absolute;margin-left:151.35pt;margin-top:22.1pt;width:121.75pt;height:18.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" fillcolor="white [3201]" strokeweight=".5pt">
                <v:textbox>
                  <w:txbxContent>
                    <w:p w14:paraId="0FE8344A" w14:textId="77777777" w:rsidR="00CA6E51" w:rsidRPr="004365E6" w:rsidRDefault="00CA6E51" w:rsidP="00107402">
                      <w:pPr>
                        <w:jc w:val="center"/>
                        <w:rPr>
                          <w:i/>
                          <w:lang w:val="en-US"/>
                        </w:rPr>
                      </w:pPr>
                      <w:r w:rsidRPr="004365E6">
                        <w:rPr>
                          <w:i/>
                          <w:lang w:val="en-US"/>
                        </w:rPr>
                        <w:t>TAM as a Unified Object</w:t>
                      </w:r>
                    </w:p>
                  </w:txbxContent>
                </v:textbox>
              </v:shape>
            </w:pict>
          </mc:Fallback>
        </mc:AlternateContent>
      </w:r>
    </w:p>
    <w:p w14:paraId="0AA84C66" w14:textId="77777777" w:rsidR="004C766C" w:rsidRPr="00451429" w:rsidRDefault="004C766C" w:rsidP="00451429">
      <w:pPr>
        <w:pStyle w:val="NormalWeb"/>
        <w:rPr>
          <w:lang w:val="en-IN" w:eastAsia="en-IN" w:bidi="te-IN"/>
        </w:rPr>
      </w:pPr>
    </w:p>
    <w:p w14:paraId="7587A255" w14:textId="7FC24D48"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Two new ACL action of type “SAI_ACL_ACTION_TYPE</w:t>
      </w:r>
      <w:del w:id="372" w:author="Mickey  Spiegel" w:date="2019-05-02T13:22:00Z">
        <w:r w:rsidDel="00E2547A">
          <w:rPr>
            <w:rFonts w:eastAsia="Times New Roman"/>
            <w:bCs/>
            <w:color w:val="000000" w:themeColor="text1"/>
            <w:szCs w:val="18"/>
            <w:lang w:eastAsia="en-US" w:bidi="ar-SA"/>
          </w:rPr>
          <w:delText>_INSERT</w:delText>
        </w:r>
      </w:del>
      <w:r>
        <w:rPr>
          <w:rFonts w:eastAsia="Times New Roman"/>
          <w:bCs/>
          <w:color w:val="000000" w:themeColor="text1"/>
          <w:szCs w:val="18"/>
          <w:lang w:eastAsia="en-US" w:bidi="ar-SA"/>
        </w:rPr>
        <w:t>_INT</w:t>
      </w:r>
      <w:ins w:id="373" w:author="Mickey  Spiegel" w:date="2019-05-02T13:22:00Z">
        <w:r w:rsidR="00E2547A">
          <w:rPr>
            <w:rFonts w:eastAsia="Times New Roman"/>
            <w:bCs/>
            <w:color w:val="000000" w:themeColor="text1"/>
            <w:szCs w:val="18"/>
            <w:lang w:eastAsia="en-US" w:bidi="ar-SA"/>
          </w:rPr>
          <w:t>_INSERT</w:t>
        </w:r>
      </w:ins>
      <w:r>
        <w:rPr>
          <w:rFonts w:eastAsia="Times New Roman"/>
          <w:bCs/>
          <w:color w:val="000000" w:themeColor="text1"/>
          <w:szCs w:val="18"/>
          <w:lang w:eastAsia="en-US" w:bidi="ar-SA"/>
        </w:rPr>
        <w:t>” and “SAI_ACL_ACTION_TYPE</w:t>
      </w:r>
      <w:del w:id="374" w:author="Mickey  Spiegel" w:date="2019-05-02T13:22:00Z">
        <w:r w:rsidDel="00E37640">
          <w:rPr>
            <w:rFonts w:eastAsia="Times New Roman"/>
            <w:bCs/>
            <w:color w:val="000000" w:themeColor="text1"/>
            <w:szCs w:val="18"/>
            <w:lang w:eastAsia="en-US" w:bidi="ar-SA"/>
          </w:rPr>
          <w:delText>_DELETE</w:delText>
        </w:r>
      </w:del>
      <w:r>
        <w:rPr>
          <w:rFonts w:eastAsia="Times New Roman"/>
          <w:bCs/>
          <w:color w:val="000000" w:themeColor="text1"/>
          <w:szCs w:val="18"/>
          <w:lang w:eastAsia="en-US" w:bidi="ar-SA"/>
        </w:rPr>
        <w:t>_INT</w:t>
      </w:r>
      <w:ins w:id="375" w:author="Mickey  Spiegel" w:date="2019-05-02T13:22:00Z">
        <w:r w:rsidR="00E37640">
          <w:rPr>
            <w:rFonts w:eastAsia="Times New Roman"/>
            <w:bCs/>
            <w:color w:val="000000" w:themeColor="text1"/>
            <w:szCs w:val="18"/>
            <w:lang w:eastAsia="en-US" w:bidi="ar-SA"/>
          </w:rPr>
          <w:t>_DELETE</w:t>
        </w:r>
      </w:ins>
      <w:r>
        <w:rPr>
          <w:rFonts w:eastAsia="Times New Roman"/>
          <w:bCs/>
          <w:color w:val="000000" w:themeColor="text1"/>
          <w:szCs w:val="18"/>
          <w:lang w:eastAsia="en-US" w:bidi="ar-SA"/>
        </w:rPr>
        <w:t xml:space="preserve">” are introduced. ACL group specifies the action on the matched traffic. If the incoming traffic has IFA/IOAM header present then pipeline will insert metadata only. If the incoming traffic is without IOAM/IFA header then pipeline will insert IOAM/IFA header plus metadata. </w:t>
      </w:r>
    </w:p>
    <w:p w14:paraId="6F6B9E26" w14:textId="48250A47"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Action type “SAI_ACL_ACT</w:t>
      </w:r>
      <w:del w:id="376" w:author="Mickey  Spiegel" w:date="2019-04-17T20:49:00Z">
        <w:r w:rsidDel="00E13A60">
          <w:rPr>
            <w:rFonts w:eastAsia="Times New Roman"/>
            <w:bCs/>
            <w:color w:val="000000" w:themeColor="text1"/>
            <w:szCs w:val="18"/>
            <w:lang w:eastAsia="en-US" w:bidi="ar-SA"/>
          </w:rPr>
          <w:delText>Y</w:delText>
        </w:r>
      </w:del>
      <w:r>
        <w:rPr>
          <w:rFonts w:eastAsia="Times New Roman"/>
          <w:bCs/>
          <w:color w:val="000000" w:themeColor="text1"/>
          <w:szCs w:val="18"/>
          <w:lang w:eastAsia="en-US" w:bidi="ar-SA"/>
        </w:rPr>
        <w:t>ION_TYPE</w:t>
      </w:r>
      <w:del w:id="377" w:author="Mickey  Spiegel" w:date="2019-05-02T13:22:00Z">
        <w:r w:rsidDel="00E37640">
          <w:rPr>
            <w:rFonts w:eastAsia="Times New Roman"/>
            <w:bCs/>
            <w:color w:val="000000" w:themeColor="text1"/>
            <w:szCs w:val="18"/>
            <w:lang w:eastAsia="en-US" w:bidi="ar-SA"/>
          </w:rPr>
          <w:delText>_DELETE</w:delText>
        </w:r>
      </w:del>
      <w:r>
        <w:rPr>
          <w:rFonts w:eastAsia="Times New Roman"/>
          <w:bCs/>
          <w:color w:val="000000" w:themeColor="text1"/>
          <w:szCs w:val="18"/>
          <w:lang w:eastAsia="en-US" w:bidi="ar-SA"/>
        </w:rPr>
        <w:t>_INT</w:t>
      </w:r>
      <w:ins w:id="378" w:author="Mickey  Spiegel" w:date="2019-05-02T13:22:00Z">
        <w:r w:rsidR="00E37640">
          <w:rPr>
            <w:rFonts w:eastAsia="Times New Roman"/>
            <w:bCs/>
            <w:color w:val="000000" w:themeColor="text1"/>
            <w:szCs w:val="18"/>
            <w:lang w:eastAsia="en-US" w:bidi="ar-SA"/>
          </w:rPr>
          <w:t>_DELETE</w:t>
        </w:r>
      </w:ins>
      <w:r>
        <w:rPr>
          <w:rFonts w:eastAsia="Times New Roman"/>
          <w:bCs/>
          <w:color w:val="000000" w:themeColor="text1"/>
          <w:szCs w:val="18"/>
          <w:lang w:eastAsia="en-US" w:bidi="ar-SA"/>
        </w:rPr>
        <w:t xml:space="preserve">” will result in terminating the flow for INT processing. TAM object may specify additional pipeline actions like any “Thresholding” on the path metadata of the packet or generating report. </w:t>
      </w:r>
    </w:p>
    <w:p w14:paraId="0E9F1A1C" w14:textId="77777777" w:rsidR="00501CDB" w:rsidRPr="00501CDB" w:rsidRDefault="00501CDB" w:rsidP="00501CDB">
      <w:pPr>
        <w:spacing w:after="0"/>
        <w:ind w:left="230"/>
        <w:rPr>
          <w:rFonts w:eastAsia="Times New Roman"/>
          <w:bCs/>
          <w:color w:val="000000" w:themeColor="text1"/>
          <w:szCs w:val="18"/>
          <w:lang w:eastAsia="en-US" w:bidi="ar-SA"/>
        </w:rPr>
      </w:pPr>
    </w:p>
    <w:p w14:paraId="08B952DB" w14:textId="66F1D1A0" w:rsidR="001A0FC4" w:rsidRPr="004733B7" w:rsidRDefault="001A0FC4" w:rsidP="001A0FC4">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379" w:author="Mickey  Spiegel" w:date="2019-04-17T20:56:00Z">
        <w:r w:rsidR="005650E0">
          <w:rPr>
            <w:rFonts w:eastAsia="Times New Roman"/>
            <w:b/>
            <w:bCs/>
            <w:color w:val="000000" w:themeColor="text1"/>
            <w:szCs w:val="18"/>
            <w:lang w:eastAsia="en-US" w:bidi="ar-SA"/>
          </w:rPr>
          <w:t>A</w:t>
        </w:r>
      </w:ins>
      <w:r>
        <w:rPr>
          <w:rFonts w:eastAsia="Times New Roman"/>
          <w:b/>
          <w:bCs/>
          <w:color w:val="000000" w:themeColor="text1"/>
          <w:szCs w:val="18"/>
          <w:lang w:eastAsia="en-US" w:bidi="ar-SA"/>
        </w:rPr>
        <w:t>1</w:t>
      </w:r>
      <w:r w:rsidRPr="004733B7">
        <w:rPr>
          <w:rFonts w:eastAsia="Times New Roman"/>
          <w:b/>
          <w:bCs/>
          <w:color w:val="000000" w:themeColor="text1"/>
          <w:szCs w:val="18"/>
          <w:lang w:eastAsia="en-US" w:bidi="ar-SA"/>
        </w:rPr>
        <w:t xml:space="preserve">: Create </w:t>
      </w:r>
      <w:r w:rsidR="00107402">
        <w:rPr>
          <w:rFonts w:eastAsia="Times New Roman"/>
          <w:b/>
          <w:bCs/>
          <w:color w:val="000000" w:themeColor="text1"/>
          <w:szCs w:val="18"/>
          <w:lang w:eastAsia="en-US" w:bidi="ar-SA"/>
        </w:rPr>
        <w:t>an</w:t>
      </w:r>
      <w:r w:rsidR="003957F7">
        <w:rPr>
          <w:rFonts w:eastAsia="Times New Roman"/>
          <w:b/>
          <w:bCs/>
          <w:color w:val="000000" w:themeColor="text1"/>
          <w:szCs w:val="18"/>
          <w:lang w:eastAsia="en-US" w:bidi="ar-SA"/>
        </w:rPr>
        <w:t xml:space="preserve"> ACL tables</w:t>
      </w:r>
    </w:p>
    <w:p w14:paraId="48AC5541" w14:textId="77777777" w:rsidR="003957F7" w:rsidRPr="003957F7" w:rsidRDefault="003957F7" w:rsidP="003957F7">
      <w:pPr>
        <w:spacing w:after="0"/>
        <w:ind w:left="720"/>
        <w:rPr>
          <w:rFonts w:eastAsia="Times New Roman"/>
          <w:color w:val="000000" w:themeColor="text1"/>
          <w:szCs w:val="18"/>
          <w:lang w:val="en-US" w:eastAsia="en-US" w:bidi="ar-SA"/>
        </w:rPr>
      </w:pPr>
    </w:p>
    <w:p w14:paraId="164F733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Create an ACL table acl_table_id</w:t>
      </w:r>
      <w:r w:rsidR="00107402">
        <w:rPr>
          <w:rFonts w:eastAsia="Times New Roman"/>
          <w:color w:val="000000" w:themeColor="text1"/>
          <w:szCs w:val="18"/>
          <w:lang w:val="en-US" w:eastAsia="en-US" w:bidi="ar-SA"/>
        </w:rPr>
        <w:t>1</w:t>
      </w:r>
    </w:p>
    <w:p w14:paraId="010394DF"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p>
    <w:p w14:paraId="0172CF9C"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[0].id = SAI_ACL_TABLE_ATTR_ACL_STAGE;</w:t>
      </w:r>
    </w:p>
    <w:p w14:paraId="2C9347AD"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[0].value.s32 = SAI_ACL_STAGE_INGRESS;</w:t>
      </w:r>
    </w:p>
    <w:p w14:paraId="29317912" w14:textId="77777777" w:rsidR="003957F7" w:rsidRPr="003957F7" w:rsidRDefault="003957F7" w:rsidP="006559B3">
      <w:pPr>
        <w:spacing w:after="0"/>
        <w:rPr>
          <w:rFonts w:eastAsia="Times New Roman"/>
          <w:color w:val="000000" w:themeColor="text1"/>
          <w:szCs w:val="18"/>
          <w:lang w:val="en-US" w:eastAsia="en-US" w:bidi="ar-SA"/>
        </w:rPr>
      </w:pPr>
    </w:p>
    <w:p w14:paraId="69FE821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p>
    <w:p w14:paraId="63D186AE"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p>
    <w:p w14:paraId="7828ACF4" w14:textId="77777777" w:rsidR="003957F7" w:rsidRPr="003957F7" w:rsidRDefault="003957F7" w:rsidP="006559B3">
      <w:pPr>
        <w:spacing w:after="0"/>
        <w:rPr>
          <w:rFonts w:eastAsia="Times New Roman"/>
          <w:color w:val="000000" w:themeColor="text1"/>
          <w:szCs w:val="18"/>
          <w:lang w:val="en-US" w:eastAsia="en-US" w:bidi="ar-SA"/>
        </w:rPr>
      </w:pPr>
    </w:p>
    <w:p w14:paraId="4B80147C"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create_acl_table</w:t>
      </w:r>
      <w:proofErr w:type="spellEnd"/>
      <w:r w:rsidRPr="003957F7">
        <w:rPr>
          <w:rFonts w:eastAsia="Times New Roman"/>
          <w:color w:val="000000" w:themeColor="text1"/>
          <w:szCs w:val="18"/>
          <w:lang w:val="en-US" w:eastAsia="en-US" w:bidi="ar-SA"/>
        </w:rPr>
        <w:t>(&amp;acl_table_id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sidR="00107402">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p>
    <w:p w14:paraId="0B9EBF07"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p>
    <w:p w14:paraId="64132B2F"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14:paraId="4E6C9A6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376BD2E2" w14:textId="77777777" w:rsidR="003957F7" w:rsidRPr="003957F7" w:rsidRDefault="003957F7" w:rsidP="003957F7">
      <w:pPr>
        <w:spacing w:after="0"/>
        <w:ind w:left="720"/>
        <w:rPr>
          <w:rFonts w:eastAsia="Times New Roman"/>
          <w:color w:val="000000" w:themeColor="text1"/>
          <w:szCs w:val="18"/>
          <w:lang w:val="en-US" w:eastAsia="en-US" w:bidi="ar-SA"/>
        </w:rPr>
      </w:pPr>
    </w:p>
    <w:p w14:paraId="3E85F8CD"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Create an ACL table entry to </w:t>
      </w:r>
      <w:r w:rsidR="006559B3">
        <w:rPr>
          <w:rFonts w:eastAsia="Times New Roman"/>
          <w:color w:val="000000" w:themeColor="text1"/>
          <w:szCs w:val="18"/>
          <w:lang w:val="en-US" w:eastAsia="en-US" w:bidi="ar-SA"/>
        </w:rPr>
        <w:t xml:space="preserve">match on </w:t>
      </w:r>
      <w:proofErr w:type="spellStart"/>
      <w:r w:rsidR="006559B3">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p>
    <w:p w14:paraId="34A69C00"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[0].id = SAI_ACL_ENTRY_ATTR_TABLE_ID;</w:t>
      </w:r>
    </w:p>
    <w:p w14:paraId="76BB896F" w14:textId="77777777" w:rsidR="006559B3" w:rsidRPr="006559B3" w:rsidRDefault="003957F7"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
    <w:p w14:paraId="13945493" w14:textId="77777777" w:rsidR="006559B3" w:rsidRDefault="006559B3" w:rsidP="003957F7">
      <w:pPr>
        <w:spacing w:after="0"/>
        <w:ind w:left="720"/>
        <w:rPr>
          <w:rFonts w:eastAsia="Times New Roman"/>
          <w:color w:val="000000" w:themeColor="text1"/>
          <w:szCs w:val="18"/>
          <w:lang w:val="en-US" w:eastAsia="en-US" w:bidi="ar-SA"/>
        </w:rPr>
      </w:pPr>
    </w:p>
    <w:p w14:paraId="3C7D389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[1].id = SAI_ACL_ENTRY_ATTR_PRIORITY;</w:t>
      </w:r>
    </w:p>
    <w:p w14:paraId="2AF09A4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[1].value.u32 = 1;</w:t>
      </w:r>
    </w:p>
    <w:p w14:paraId="6B5B49B7" w14:textId="77777777" w:rsidR="006559B3" w:rsidRDefault="006559B3" w:rsidP="003957F7">
      <w:pPr>
        <w:spacing w:after="0"/>
        <w:ind w:left="720"/>
        <w:rPr>
          <w:rFonts w:eastAsia="Times New Roman"/>
          <w:color w:val="000000" w:themeColor="text1"/>
          <w:szCs w:val="18"/>
          <w:lang w:val="en-US" w:eastAsia="en-US" w:bidi="ar-SA"/>
        </w:rPr>
      </w:pPr>
    </w:p>
    <w:p w14:paraId="2827ECF7"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[2].id = SAI_ACL_ENTRY_ATTR_FIELD_SRC_MAC;</w:t>
      </w:r>
    </w:p>
    <w:p w14:paraId="1EBA8065" w14:textId="77777777" w:rsidR="006559B3" w:rsidRPr="006559B3" w:rsidRDefault="003957F7"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CONVERT_MAC_TO_SAI_MAC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p>
    <w:p w14:paraId="73DC7329" w14:textId="77777777" w:rsidR="006559B3" w:rsidRDefault="006559B3" w:rsidP="006559B3">
      <w:pPr>
        <w:spacing w:after="0"/>
        <w:ind w:left="720"/>
        <w:rPr>
          <w:rFonts w:eastAsia="Times New Roman"/>
          <w:color w:val="000000" w:themeColor="text1"/>
          <w:szCs w:val="18"/>
          <w:lang w:val="en-US" w:eastAsia="en-US" w:bidi="ar-SA"/>
        </w:rPr>
      </w:pPr>
    </w:p>
    <w:p w14:paraId="6B3AEF3E" w14:textId="0DF073A9"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w:t>
      </w:r>
      <w:del w:id="380" w:author="Mickey  Spiegel" w:date="2019-05-02T13:22:00Z">
        <w:r w:rsidDel="00E37640">
          <w:rPr>
            <w:rFonts w:eastAsia="Times New Roman"/>
            <w:color w:val="000000" w:themeColor="text1"/>
            <w:szCs w:val="18"/>
            <w:lang w:val="en-US" w:eastAsia="en-US" w:bidi="ar-SA"/>
          </w:rPr>
          <w:delText>_INSERT</w:delText>
        </w:r>
      </w:del>
      <w:r>
        <w:rPr>
          <w:rFonts w:eastAsia="Times New Roman"/>
          <w:color w:val="000000" w:themeColor="text1"/>
          <w:szCs w:val="18"/>
          <w:lang w:val="en-US" w:eastAsia="en-US" w:bidi="ar-SA"/>
        </w:rPr>
        <w:t>_INT</w:t>
      </w:r>
      <w:ins w:id="381" w:author="Mickey  Spiegel" w:date="2019-05-02T13:22:00Z">
        <w:r w:rsidR="00E37640">
          <w:rPr>
            <w:rFonts w:eastAsia="Times New Roman"/>
            <w:color w:val="000000" w:themeColor="text1"/>
            <w:szCs w:val="18"/>
            <w:lang w:val="en-US" w:eastAsia="en-US" w:bidi="ar-SA"/>
          </w:rPr>
          <w:t>_INSERT</w:t>
        </w:r>
      </w:ins>
      <w:r w:rsidRPr="003957F7">
        <w:rPr>
          <w:rFonts w:eastAsia="Times New Roman"/>
          <w:color w:val="000000" w:themeColor="text1"/>
          <w:szCs w:val="18"/>
          <w:lang w:val="en-US" w:eastAsia="en-US" w:bidi="ar-SA"/>
        </w:rPr>
        <w:t>;</w:t>
      </w:r>
    </w:p>
    <w:p w14:paraId="4EF90766" w14:textId="7B9685CE" w:rsidR="006559B3" w:rsidRDefault="006559B3" w:rsidP="006559B3">
      <w:pPr>
        <w:spacing w:after="0"/>
        <w:ind w:left="720"/>
        <w:rPr>
          <w:ins w:id="382" w:author="Jai Kumar" w:date="2020-04-30T14:39:00Z"/>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p>
    <w:p w14:paraId="7BD2D21E" w14:textId="75E29118" w:rsidR="00406E5B" w:rsidRPr="00406E5B" w:rsidDel="00406E5B" w:rsidRDefault="00406E5B">
      <w:pPr>
        <w:pStyle w:val="NormalWeb"/>
        <w:rPr>
          <w:del w:id="383" w:author="Jai Kumar" w:date="2020-04-30T14:40:00Z"/>
          <w:rPrChange w:id="384" w:author="Jai Kumar" w:date="2020-04-30T14:39:00Z">
            <w:rPr>
              <w:del w:id="385" w:author="Jai Kumar" w:date="2020-04-30T14:40:00Z"/>
              <w:rFonts w:eastAsia="Times New Roman"/>
              <w:color w:val="000000" w:themeColor="text1"/>
              <w:szCs w:val="18"/>
              <w:lang w:val="en-US" w:eastAsia="en-US" w:bidi="ar-SA"/>
            </w:rPr>
          </w:rPrChange>
        </w:rPr>
        <w:pPrChange w:id="386" w:author="Jai Kumar" w:date="2020-04-30T14:39:00Z">
          <w:pPr>
            <w:spacing w:after="0"/>
            <w:ind w:left="720"/>
          </w:pPr>
        </w:pPrChange>
      </w:pPr>
    </w:p>
    <w:p w14:paraId="429DA0DB" w14:textId="77777777" w:rsidR="006559B3" w:rsidRDefault="006559B3" w:rsidP="006559B3">
      <w:pPr>
        <w:spacing w:after="0"/>
        <w:rPr>
          <w:rFonts w:eastAsia="Times New Roman"/>
          <w:color w:val="000000" w:themeColor="text1"/>
          <w:szCs w:val="18"/>
          <w:lang w:val="en-US" w:eastAsia="en-US" w:bidi="ar-SA"/>
        </w:rPr>
      </w:pPr>
    </w:p>
    <w:p w14:paraId="3430D25E" w14:textId="7BDA9AF9"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create_acl_entry</w:t>
      </w:r>
      <w:proofErr w:type="spellEnd"/>
      <w:r w:rsidRPr="003957F7">
        <w:rPr>
          <w:rFonts w:eastAsia="Times New Roman"/>
          <w:color w:val="000000" w:themeColor="text1"/>
          <w:szCs w:val="18"/>
          <w:lang w:val="en-US" w:eastAsia="en-US" w:bidi="ar-SA"/>
        </w:rPr>
        <w:t>(&amp;</w:t>
      </w:r>
      <w:proofErr w:type="spellStart"/>
      <w:r w:rsidR="00107402">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sidR="00107402">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sidR="00107402">
        <w:rPr>
          <w:rFonts w:eastAsia="Times New Roman"/>
          <w:color w:val="000000" w:themeColor="text1"/>
          <w:szCs w:val="18"/>
          <w:lang w:val="en-US" w:eastAsia="en-US" w:bidi="ar-SA"/>
        </w:rPr>
        <w:t>_obj</w:t>
      </w:r>
      <w:proofErr w:type="spellEnd"/>
      <w:r w:rsidRPr="003957F7">
        <w:rPr>
          <w:rFonts w:eastAsia="Times New Roman"/>
          <w:color w:val="000000" w:themeColor="text1"/>
          <w:szCs w:val="18"/>
          <w:lang w:val="en-US" w:eastAsia="en-US" w:bidi="ar-SA"/>
        </w:rPr>
        <w:t xml:space="preserve">, </w:t>
      </w:r>
      <w:ins w:id="387" w:author="Mickey  Spiegel" w:date="2019-05-01T16:15:00Z">
        <w:r w:rsidR="002B2AC8">
          <w:rPr>
            <w:rFonts w:eastAsia="Times New Roman"/>
            <w:color w:val="000000" w:themeColor="text1"/>
            <w:szCs w:val="18"/>
            <w:lang w:val="en-US" w:eastAsia="en-US" w:bidi="ar-SA"/>
          </w:rPr>
          <w:t>4</w:t>
        </w:r>
      </w:ins>
      <w:del w:id="388" w:author="Mickey  Spiegel" w:date="2019-05-01T16:15:00Z">
        <w:r w:rsidRPr="003957F7" w:rsidDel="002B2AC8">
          <w:rPr>
            <w:rFonts w:eastAsia="Times New Roman"/>
            <w:color w:val="000000" w:themeColor="text1"/>
            <w:szCs w:val="18"/>
            <w:lang w:val="en-US" w:eastAsia="en-US" w:bidi="ar-SA"/>
          </w:rPr>
          <w:delText>3</w:delText>
        </w:r>
      </w:del>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p>
    <w:p w14:paraId="50032DB3"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p>
    <w:p w14:paraId="24FD05CB"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14:paraId="19D4077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762EA449" w14:textId="77777777" w:rsidR="00572559" w:rsidRPr="00CA6D0C" w:rsidRDefault="009D077D" w:rsidP="00107402">
      <w:pPr>
        <w:spacing w:after="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66178BB" w14:textId="51E08A11"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389" w:author="Mickey  Spiegel" w:date="2019-04-17T20:56:00Z">
        <w:r w:rsidR="005650E0">
          <w:rPr>
            <w:rFonts w:eastAsia="Times New Roman"/>
            <w:b/>
            <w:bCs/>
            <w:color w:val="000000" w:themeColor="text1"/>
            <w:szCs w:val="18"/>
            <w:lang w:eastAsia="en-US" w:bidi="ar-SA"/>
          </w:rPr>
          <w:t>A</w:t>
        </w:r>
      </w:ins>
      <w:r w:rsidR="00224A19">
        <w:rPr>
          <w:rFonts w:eastAsia="Times New Roman"/>
          <w:b/>
          <w:bCs/>
          <w:color w:val="000000" w:themeColor="text1"/>
          <w:szCs w:val="18"/>
          <w:lang w:eastAsia="en-US" w:bidi="ar-SA"/>
        </w:rPr>
        <w:t>2</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ins w:id="390" w:author="Jai Kumar" w:date="2020-04-29T11:19:00Z">
        <w:r w:rsidR="001366AC">
          <w:rPr>
            <w:rFonts w:eastAsia="Times New Roman"/>
            <w:b/>
            <w:bCs/>
            <w:color w:val="000000" w:themeColor="text1"/>
            <w:szCs w:val="18"/>
            <w:lang w:eastAsia="en-US" w:bidi="ar-SA"/>
          </w:rPr>
          <w:t xml:space="preserve"> as vendor extension</w:t>
        </w:r>
      </w:ins>
    </w:p>
    <w:p w14:paraId="146193A6"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p>
    <w:p w14:paraId="7E6A0890"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14:paraId="44D78488"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1B0437F1"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0BE2C68F"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p>
    <w:p w14:paraId="15E823A9"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14:paraId="05ACB75B"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4E02D0EF"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5D164779" w14:textId="77777777" w:rsidR="00CA6D0C" w:rsidRPr="009B5B13" w:rsidDel="00B63795" w:rsidRDefault="00CA6D0C" w:rsidP="00CA6D0C">
      <w:pPr>
        <w:spacing w:after="0"/>
        <w:ind w:left="1440"/>
        <w:rPr>
          <w:del w:id="391" w:author="Jai Kumar" w:date="2020-04-30T15:37:00Z"/>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del w:id="392" w:author="Jai Kumar" w:date="2020-04-30T15:37:00Z">
        <w:r w:rsidRPr="009B5B13" w:rsidDel="00B63795">
          <w:rPr>
            <w:rFonts w:eastAsia="Times New Roman"/>
            <w:color w:val="000000" w:themeColor="text1"/>
            <w:szCs w:val="18"/>
            <w:lang w:val="en-US" w:eastAsia="en-US" w:bidi="ar-SA"/>
          </w:rPr>
          <w:delText>;</w:delText>
        </w:r>
      </w:del>
    </w:p>
    <w:p w14:paraId="3F62402C" w14:textId="46ECA380" w:rsidR="001366AC" w:rsidRDefault="001366AC">
      <w:pPr>
        <w:spacing w:after="0"/>
        <w:ind w:left="1440"/>
        <w:rPr>
          <w:ins w:id="393" w:author="Jai Kumar" w:date="2020-04-29T11:19:00Z"/>
          <w:rFonts w:eastAsia="Times New Roman"/>
          <w:b/>
          <w:bCs/>
          <w:color w:val="000000" w:themeColor="text1"/>
          <w:szCs w:val="18"/>
          <w:lang w:eastAsia="en-US" w:bidi="ar-SA"/>
        </w:rPr>
        <w:pPrChange w:id="394" w:author="Jai Kumar" w:date="2020-04-30T15:37:00Z">
          <w:pPr>
            <w:spacing w:after="0"/>
            <w:ind w:left="230"/>
          </w:pPr>
        </w:pPrChange>
      </w:pPr>
    </w:p>
    <w:p w14:paraId="415F4DFF" w14:textId="77777777" w:rsidR="0061599D" w:rsidRDefault="0061599D" w:rsidP="00755348">
      <w:pPr>
        <w:spacing w:after="0"/>
        <w:ind w:left="230"/>
        <w:rPr>
          <w:ins w:id="395" w:author="Jai Kumar" w:date="2020-05-06T12:29:00Z"/>
          <w:rFonts w:eastAsia="Times New Roman"/>
          <w:b/>
          <w:bCs/>
          <w:color w:val="000000" w:themeColor="text1"/>
          <w:szCs w:val="18"/>
          <w:lang w:eastAsia="en-US" w:bidi="ar-SA"/>
        </w:rPr>
      </w:pPr>
    </w:p>
    <w:p w14:paraId="3F5A0593" w14:textId="41930CD0" w:rsidR="00755348" w:rsidRDefault="00755348" w:rsidP="00755348">
      <w:pPr>
        <w:spacing w:after="0"/>
        <w:ind w:left="230"/>
        <w:rPr>
          <w:ins w:id="396" w:author="Jai Kumar" w:date="2020-04-30T22:21:00Z"/>
          <w:rFonts w:eastAsia="Times New Roman"/>
          <w:b/>
          <w:bCs/>
          <w:color w:val="000000" w:themeColor="text1"/>
          <w:szCs w:val="18"/>
          <w:lang w:eastAsia="en-US" w:bidi="ar-SA"/>
        </w:rPr>
      </w:pPr>
      <w:ins w:id="397" w:author="Jai Kumar" w:date="2020-04-30T22:21:00Z">
        <w:r>
          <w:rPr>
            <w:rFonts w:eastAsia="Times New Roman"/>
            <w:b/>
            <w:bCs/>
            <w:color w:val="000000" w:themeColor="text1"/>
            <w:szCs w:val="18"/>
            <w:lang w:eastAsia="en-US" w:bidi="ar-SA"/>
          </w:rPr>
          <w:t>OR</w:t>
        </w:r>
      </w:ins>
    </w:p>
    <w:p w14:paraId="118F9152" w14:textId="77777777" w:rsidR="00755348" w:rsidRDefault="00755348" w:rsidP="00755348">
      <w:pPr>
        <w:spacing w:after="0"/>
        <w:ind w:left="230"/>
        <w:rPr>
          <w:ins w:id="398" w:author="Jai Kumar" w:date="2020-04-30T22:22:00Z"/>
          <w:rFonts w:eastAsia="Times New Roman"/>
          <w:b/>
          <w:bCs/>
          <w:color w:val="000000" w:themeColor="text1"/>
          <w:szCs w:val="18"/>
          <w:lang w:eastAsia="en-US" w:bidi="ar-SA"/>
        </w:rPr>
      </w:pPr>
    </w:p>
    <w:p w14:paraId="55286B95" w14:textId="77777777" w:rsidR="00755348" w:rsidRDefault="00755348" w:rsidP="00755348">
      <w:pPr>
        <w:spacing w:after="0"/>
        <w:ind w:left="230"/>
        <w:rPr>
          <w:ins w:id="399" w:author="Jai Kumar" w:date="2020-04-30T22:22:00Z"/>
          <w:rFonts w:eastAsia="Times New Roman"/>
          <w:b/>
          <w:bCs/>
          <w:color w:val="000000" w:themeColor="text1"/>
          <w:szCs w:val="18"/>
          <w:lang w:eastAsia="en-US" w:bidi="ar-SA"/>
        </w:rPr>
      </w:pPr>
      <w:ins w:id="400" w:author="Jai Kumar" w:date="2020-04-30T22:21: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A2</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 as IPFIX</w:t>
        </w:r>
      </w:ins>
    </w:p>
    <w:p w14:paraId="35DFD71B" w14:textId="77777777" w:rsidR="00755348" w:rsidRDefault="00755348" w:rsidP="00755348">
      <w:pPr>
        <w:spacing w:after="0"/>
        <w:ind w:left="230"/>
        <w:rPr>
          <w:ins w:id="401" w:author="Jai Kumar" w:date="2020-04-30T22:22:00Z"/>
          <w:rFonts w:eastAsia="Times New Roman"/>
          <w:b/>
          <w:bCs/>
          <w:color w:val="000000" w:themeColor="text1"/>
          <w:szCs w:val="18"/>
          <w:lang w:eastAsia="en-US" w:bidi="ar-SA"/>
        </w:rPr>
      </w:pPr>
      <w:proofErr w:type="spellStart"/>
      <w:ins w:id="402" w:author="Jai Kumar" w:date="2020-04-30T22:21: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ins>
    </w:p>
    <w:p w14:paraId="2D6159BD" w14:textId="77777777" w:rsidR="00755348" w:rsidRDefault="00755348" w:rsidP="00755348">
      <w:pPr>
        <w:spacing w:after="0"/>
        <w:ind w:left="230"/>
        <w:rPr>
          <w:ins w:id="403" w:author="Jai Kumar" w:date="2020-04-30T22:22:00Z"/>
          <w:rFonts w:eastAsia="Times New Roman"/>
          <w:b/>
          <w:bCs/>
          <w:color w:val="000000" w:themeColor="text1"/>
          <w:szCs w:val="18"/>
          <w:lang w:eastAsia="en-US" w:bidi="ar-SA"/>
        </w:rPr>
      </w:pPr>
      <w:proofErr w:type="spellStart"/>
      <w:ins w:id="404" w:author="Jai Kumar" w:date="2020-04-30T22:21: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w:t>
        </w:r>
        <w:r>
          <w:rPr>
            <w:rFonts w:eastAsia="Times New Roman"/>
            <w:bCs/>
            <w:color w:val="000000" w:themeColor="text1"/>
            <w:szCs w:val="18"/>
            <w:lang w:eastAsia="en-US" w:bidi="ar-SA"/>
          </w:rPr>
          <w:t>IPFIX</w:t>
        </w:r>
        <w:r w:rsidRPr="009B5B13">
          <w:rPr>
            <w:rFonts w:eastAsia="Times New Roman"/>
            <w:color w:val="000000" w:themeColor="text1"/>
            <w:szCs w:val="18"/>
            <w:lang w:val="en-US" w:eastAsia="en-US" w:bidi="ar-SA"/>
          </w:rPr>
          <w:t>;</w:t>
        </w:r>
      </w:ins>
    </w:p>
    <w:p w14:paraId="7C620170" w14:textId="77777777" w:rsidR="00755348" w:rsidRDefault="00755348" w:rsidP="00755348">
      <w:pPr>
        <w:spacing w:after="0"/>
        <w:ind w:left="230"/>
        <w:rPr>
          <w:ins w:id="405" w:author="Jai Kumar" w:date="2020-04-30T22:22:00Z"/>
          <w:rFonts w:eastAsia="Times New Roman"/>
          <w:b/>
          <w:bCs/>
          <w:color w:val="000000" w:themeColor="text1"/>
          <w:szCs w:val="18"/>
          <w:lang w:eastAsia="en-US" w:bidi="ar-SA"/>
        </w:rPr>
      </w:pPr>
    </w:p>
    <w:p w14:paraId="5198C505" w14:textId="77777777" w:rsidR="00755348" w:rsidRDefault="00755348" w:rsidP="00755348">
      <w:pPr>
        <w:spacing w:after="0"/>
        <w:ind w:left="230"/>
        <w:rPr>
          <w:ins w:id="406" w:author="Jai Kumar" w:date="2020-04-30T22:22:00Z"/>
          <w:rFonts w:eastAsia="Times New Roman"/>
          <w:b/>
          <w:bCs/>
          <w:color w:val="000000" w:themeColor="text1"/>
          <w:szCs w:val="18"/>
          <w:lang w:eastAsia="en-US" w:bidi="ar-SA"/>
        </w:rPr>
      </w:pPr>
      <w:proofErr w:type="spellStart"/>
      <w:ins w:id="407" w:author="Jai Kumar" w:date="2020-04-30T22:21: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 xml:space="preserve">].id = </w:t>
        </w:r>
        <w:r w:rsidRPr="001366AC">
          <w:rPr>
            <w:rFonts w:eastAsia="Times New Roman"/>
            <w:color w:val="000000" w:themeColor="text1"/>
            <w:szCs w:val="18"/>
            <w:lang w:val="en-US" w:eastAsia="en-US" w:bidi="ar-SA"/>
          </w:rPr>
          <w:t>﻿SAI_TAM_REPORT_ATTR_ENTERPRISE_NUMBER</w:t>
        </w:r>
        <w:r w:rsidRPr="009B5B13">
          <w:rPr>
            <w:rFonts w:eastAsia="Times New Roman"/>
            <w:color w:val="000000" w:themeColor="text1"/>
            <w:szCs w:val="18"/>
            <w:lang w:val="en-US" w:eastAsia="en-US" w:bidi="ar-SA"/>
          </w:rPr>
          <w:t>;</w:t>
        </w:r>
      </w:ins>
    </w:p>
    <w:p w14:paraId="09482EE1" w14:textId="77777777" w:rsidR="00755348" w:rsidRDefault="00755348" w:rsidP="00755348">
      <w:pPr>
        <w:spacing w:after="0"/>
        <w:ind w:left="230"/>
        <w:rPr>
          <w:ins w:id="408" w:author="Jai Kumar" w:date="2020-04-30T22:22:00Z"/>
          <w:rFonts w:eastAsia="Times New Roman"/>
          <w:b/>
          <w:bCs/>
          <w:color w:val="000000" w:themeColor="text1"/>
          <w:szCs w:val="18"/>
          <w:lang w:eastAsia="en-US" w:bidi="ar-SA"/>
        </w:rPr>
      </w:pPr>
      <w:proofErr w:type="spellStart"/>
      <w:ins w:id="409" w:author="Jai Kumar" w:date="2020-04-30T22:21: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].value.s32 = </w:t>
        </w:r>
        <w:r>
          <w:rPr>
            <w:rFonts w:eastAsia="Times New Roman"/>
            <w:bCs/>
            <w:color w:val="000000" w:themeColor="text1"/>
            <w:szCs w:val="18"/>
            <w:lang w:eastAsia="en-US" w:bidi="ar-SA"/>
          </w:rPr>
          <w:t>1234</w:t>
        </w:r>
        <w:r w:rsidRPr="009B5B13">
          <w:rPr>
            <w:rFonts w:eastAsia="Times New Roman"/>
            <w:color w:val="000000" w:themeColor="text1"/>
            <w:szCs w:val="18"/>
            <w:lang w:val="en-US" w:eastAsia="en-US" w:bidi="ar-SA"/>
          </w:rPr>
          <w:t>;</w:t>
        </w:r>
      </w:ins>
    </w:p>
    <w:p w14:paraId="44C0C94A" w14:textId="77777777" w:rsidR="00755348" w:rsidRDefault="00755348" w:rsidP="00755348">
      <w:pPr>
        <w:spacing w:after="0"/>
        <w:ind w:left="230"/>
        <w:rPr>
          <w:ins w:id="410" w:author="Jai Kumar" w:date="2020-04-30T22:22:00Z"/>
          <w:rFonts w:eastAsia="Times New Roman"/>
          <w:b/>
          <w:bCs/>
          <w:color w:val="000000" w:themeColor="text1"/>
          <w:szCs w:val="18"/>
          <w:lang w:eastAsia="en-US" w:bidi="ar-SA"/>
        </w:rPr>
      </w:pPr>
    </w:p>
    <w:p w14:paraId="32AD6D32" w14:textId="77777777" w:rsidR="00755348" w:rsidRDefault="00755348" w:rsidP="00755348">
      <w:pPr>
        <w:spacing w:after="0"/>
        <w:ind w:left="230"/>
        <w:rPr>
          <w:ins w:id="411" w:author="Jai Kumar" w:date="2020-04-30T22:22:00Z"/>
          <w:rFonts w:eastAsia="Times New Roman"/>
          <w:b/>
          <w:bCs/>
          <w:color w:val="000000" w:themeColor="text1"/>
          <w:szCs w:val="18"/>
          <w:lang w:eastAsia="en-US" w:bidi="ar-SA"/>
        </w:rPr>
      </w:pPr>
      <w:proofErr w:type="spellStart"/>
      <w:ins w:id="412" w:author="Jai Kumar" w:date="2020-04-30T22:21: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ins>
    </w:p>
    <w:p w14:paraId="2D216FEB" w14:textId="77777777" w:rsidR="00755348" w:rsidRDefault="00755348" w:rsidP="00755348">
      <w:pPr>
        <w:spacing w:after="0"/>
        <w:ind w:left="230"/>
        <w:rPr>
          <w:ins w:id="413" w:author="Jai Kumar" w:date="2020-04-30T22:22:00Z"/>
          <w:rFonts w:eastAsia="Times New Roman"/>
          <w:b/>
          <w:bCs/>
          <w:color w:val="000000" w:themeColor="text1"/>
          <w:szCs w:val="18"/>
          <w:lang w:eastAsia="en-US" w:bidi="ar-SA"/>
        </w:rPr>
      </w:pPr>
      <w:proofErr w:type="spellStart"/>
      <w:ins w:id="414" w:author="Jai Kumar" w:date="2020-04-30T22:21:00Z">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ins>
    </w:p>
    <w:p w14:paraId="193C45D2" w14:textId="77777777" w:rsidR="00755348" w:rsidRDefault="00755348" w:rsidP="00755348">
      <w:pPr>
        <w:spacing w:after="0"/>
        <w:ind w:left="230" w:firstLine="490"/>
        <w:rPr>
          <w:ins w:id="415" w:author="Jai Kumar" w:date="2020-04-30T22:22:00Z"/>
          <w:rFonts w:eastAsia="Times New Roman"/>
          <w:b/>
          <w:bCs/>
          <w:color w:val="000000" w:themeColor="text1"/>
          <w:szCs w:val="18"/>
          <w:lang w:eastAsia="en-US" w:bidi="ar-SA"/>
        </w:rPr>
      </w:pPr>
      <w:ins w:id="416" w:author="Jai Kumar" w:date="2020-04-30T22:21: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4022DF83" w14:textId="77777777" w:rsidR="00755348" w:rsidRDefault="00755348" w:rsidP="00755348">
      <w:pPr>
        <w:spacing w:after="0"/>
        <w:ind w:left="230" w:firstLine="490"/>
        <w:rPr>
          <w:ins w:id="417" w:author="Jai Kumar" w:date="2020-04-30T22:22:00Z"/>
          <w:rFonts w:eastAsia="Times New Roman"/>
          <w:b/>
          <w:bCs/>
          <w:color w:val="000000" w:themeColor="text1"/>
          <w:szCs w:val="18"/>
          <w:lang w:eastAsia="en-US" w:bidi="ar-SA"/>
        </w:rPr>
      </w:pPr>
      <w:proofErr w:type="spellStart"/>
      <w:ins w:id="418" w:author="Jai Kumar" w:date="2020-04-30T22:21: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209A3DF2" w14:textId="77777777" w:rsidR="00755348" w:rsidRDefault="00755348" w:rsidP="00755348">
      <w:pPr>
        <w:spacing w:after="0"/>
        <w:ind w:left="230" w:firstLine="490"/>
        <w:rPr>
          <w:ins w:id="419" w:author="Jai Kumar" w:date="2020-04-30T22:22:00Z"/>
          <w:rFonts w:eastAsia="Times New Roman"/>
          <w:b/>
          <w:bCs/>
          <w:color w:val="000000" w:themeColor="text1"/>
          <w:szCs w:val="18"/>
          <w:lang w:eastAsia="en-US" w:bidi="ar-SA"/>
        </w:rPr>
      </w:pPr>
      <w:proofErr w:type="spellStart"/>
      <w:ins w:id="420" w:author="Jai Kumar" w:date="2020-04-30T22:21: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367EB14A" w14:textId="3D4A9BA3" w:rsidR="00755348" w:rsidRPr="00755348" w:rsidRDefault="00755348">
      <w:pPr>
        <w:spacing w:after="0"/>
        <w:ind w:left="230" w:firstLine="490"/>
        <w:rPr>
          <w:ins w:id="421" w:author="Jai Kumar" w:date="2020-04-29T11:19:00Z"/>
          <w:rFonts w:eastAsia="Times New Roman"/>
          <w:b/>
          <w:bCs/>
          <w:color w:val="000000" w:themeColor="text1"/>
          <w:szCs w:val="18"/>
          <w:lang w:eastAsia="en-US" w:bidi="ar-SA"/>
        </w:rPr>
        <w:pPrChange w:id="422" w:author="Jai Kumar" w:date="2020-04-30T22:22:00Z">
          <w:pPr>
            <w:spacing w:after="0"/>
            <w:ind w:left="230"/>
          </w:pPr>
        </w:pPrChange>
      </w:pPr>
      <w:proofErr w:type="spellStart"/>
      <w:ins w:id="423" w:author="Jai Kumar" w:date="2020-04-30T22:21: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3AC0E751" w14:textId="77777777" w:rsidR="00CA6D0C" w:rsidRDefault="00CA6D0C" w:rsidP="00CB06A2">
      <w:pPr>
        <w:spacing w:after="0"/>
        <w:ind w:left="230"/>
        <w:rPr>
          <w:rFonts w:eastAsia="Times New Roman"/>
          <w:color w:val="000000" w:themeColor="text1"/>
          <w:szCs w:val="18"/>
          <w:lang w:eastAsia="en-US" w:bidi="ar-SA"/>
        </w:rPr>
      </w:pPr>
    </w:p>
    <w:p w14:paraId="1576D9A8" w14:textId="396A9144" w:rsidR="00CA6D0C" w:rsidRPr="00CB49BF" w:rsidRDefault="00CA6D0C" w:rsidP="00CA6D0C">
      <w:pPr>
        <w:spacing w:after="0"/>
        <w:ind w:left="288"/>
        <w:rPr>
          <w:b/>
        </w:rPr>
      </w:pPr>
      <w:r w:rsidRPr="00CB49BF">
        <w:rPr>
          <w:b/>
          <w:lang w:eastAsia="en-US" w:bidi="ar-SA"/>
        </w:rPr>
        <w:t xml:space="preserve">Step </w:t>
      </w:r>
      <w:ins w:id="424" w:author="Mickey  Spiegel" w:date="2019-04-17T20:56:00Z">
        <w:r w:rsidR="005650E0">
          <w:rPr>
            <w:b/>
            <w:lang w:eastAsia="en-US" w:bidi="ar-SA"/>
          </w:rPr>
          <w:t>A</w:t>
        </w:r>
      </w:ins>
      <w:r>
        <w:rPr>
          <w:b/>
          <w:lang w:eastAsia="en-US" w:bidi="ar-SA"/>
        </w:rPr>
        <w:t>3</w:t>
      </w:r>
      <w:r w:rsidRPr="00CB49BF">
        <w:rPr>
          <w:b/>
          <w:lang w:eastAsia="en-US" w:bidi="ar-SA"/>
        </w:rPr>
        <w:t>: Create a transport object</w:t>
      </w:r>
    </w:p>
    <w:p w14:paraId="0B88C399"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14:paraId="18C47596"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14:paraId="43DFCD64"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BD73D42"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14:paraId="0B55F535"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sidR="00E20E8D">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p>
    <w:p w14:paraId="7BAC98D7"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7705EDA"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14:paraId="1CF396A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7E76D1E"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14:paraId="1451F9AF"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27E463A0"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7FCEBBAD"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lastRenderedPageBreak/>
        <w:t>attr_count</w:t>
      </w:r>
      <w:proofErr w:type="spellEnd"/>
      <w:r w:rsidRPr="004733B7">
        <w:rPr>
          <w:rFonts w:eastAsia="Times New Roman"/>
          <w:color w:val="000000" w:themeColor="text1"/>
          <w:szCs w:val="18"/>
          <w:lang w:eastAsia="en-US" w:bidi="ar-SA"/>
        </w:rPr>
        <w:t>,</w:t>
      </w:r>
    </w:p>
    <w:p w14:paraId="3902D1C9" w14:textId="77777777" w:rsidR="00CA6D0C" w:rsidDel="0061599D" w:rsidRDefault="00CA6D0C" w:rsidP="00CA6D0C">
      <w:pPr>
        <w:spacing w:after="0"/>
        <w:ind w:left="1440"/>
        <w:rPr>
          <w:del w:id="425" w:author="Jai Kumar" w:date="2020-05-06T12:28:00Z"/>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3C36E243" w14:textId="6F374F31" w:rsidR="00CA6D0C" w:rsidRDefault="00CA6D0C">
      <w:pPr>
        <w:spacing w:after="0"/>
        <w:ind w:left="1440"/>
        <w:rPr>
          <w:ins w:id="426" w:author="Jai Kumar" w:date="2020-05-06T12:28:00Z"/>
          <w:rFonts w:eastAsia="Times New Roman"/>
          <w:b/>
          <w:bCs/>
          <w:color w:val="000000" w:themeColor="text1"/>
          <w:szCs w:val="18"/>
          <w:lang w:eastAsia="en-US" w:bidi="ar-SA"/>
        </w:rPr>
        <w:pPrChange w:id="427" w:author="Jai Kumar" w:date="2020-05-06T12:28:00Z">
          <w:pPr>
            <w:spacing w:after="0"/>
            <w:ind w:left="230"/>
          </w:pPr>
        </w:pPrChange>
      </w:pPr>
    </w:p>
    <w:p w14:paraId="323CF010" w14:textId="77777777" w:rsidR="0061599D" w:rsidRDefault="0061599D" w:rsidP="0061599D">
      <w:pPr>
        <w:spacing w:after="0"/>
        <w:ind w:left="288"/>
        <w:rPr>
          <w:ins w:id="428" w:author="Jai Kumar" w:date="2020-05-06T12:29:00Z"/>
          <w:b/>
          <w:lang w:eastAsia="en-US" w:bidi="ar-SA"/>
        </w:rPr>
      </w:pPr>
    </w:p>
    <w:p w14:paraId="25B59147" w14:textId="003FFF97" w:rsidR="0061599D" w:rsidRDefault="0061599D" w:rsidP="0061599D">
      <w:pPr>
        <w:spacing w:after="0"/>
        <w:ind w:left="288"/>
        <w:rPr>
          <w:ins w:id="429" w:author="Jai Kumar" w:date="2020-05-06T12:28:00Z"/>
          <w:b/>
          <w:lang w:eastAsia="en-US" w:bidi="ar-SA"/>
        </w:rPr>
      </w:pPr>
      <w:ins w:id="430" w:author="Jai Kumar" w:date="2020-05-06T12:28:00Z">
        <w:r>
          <w:rPr>
            <w:b/>
            <w:lang w:eastAsia="en-US" w:bidi="ar-SA"/>
          </w:rPr>
          <w:t>OR</w:t>
        </w:r>
      </w:ins>
    </w:p>
    <w:p w14:paraId="33096E9B" w14:textId="77777777" w:rsidR="0061599D" w:rsidRDefault="0061599D" w:rsidP="0061599D">
      <w:pPr>
        <w:spacing w:after="0"/>
        <w:ind w:left="288"/>
        <w:rPr>
          <w:ins w:id="431" w:author="Jai Kumar" w:date="2020-05-06T12:29:00Z"/>
          <w:b/>
          <w:lang w:eastAsia="en-US" w:bidi="ar-SA"/>
        </w:rPr>
      </w:pPr>
    </w:p>
    <w:p w14:paraId="429F9941" w14:textId="68913A62" w:rsidR="0061599D" w:rsidRPr="00CB49BF" w:rsidRDefault="0061599D" w:rsidP="0061599D">
      <w:pPr>
        <w:spacing w:after="0"/>
        <w:ind w:left="288"/>
        <w:rPr>
          <w:ins w:id="432" w:author="Jai Kumar" w:date="2020-05-06T12:28:00Z"/>
          <w:b/>
        </w:rPr>
      </w:pPr>
      <w:ins w:id="433" w:author="Jai Kumar" w:date="2020-05-06T12:28:00Z">
        <w:r w:rsidRPr="00CB49BF">
          <w:rPr>
            <w:b/>
            <w:lang w:eastAsia="en-US" w:bidi="ar-SA"/>
          </w:rPr>
          <w:t xml:space="preserve">Step </w:t>
        </w:r>
        <w:r>
          <w:rPr>
            <w:b/>
            <w:lang w:eastAsia="en-US" w:bidi="ar-SA"/>
          </w:rPr>
          <w:t>A3</w:t>
        </w:r>
        <w:r w:rsidRPr="00CB49BF">
          <w:rPr>
            <w:b/>
            <w:lang w:eastAsia="en-US" w:bidi="ar-SA"/>
          </w:rPr>
          <w:t>: Create a transport object</w:t>
        </w:r>
      </w:ins>
      <w:ins w:id="434" w:author="Jai Kumar" w:date="2020-05-06T12:29:00Z">
        <w:r>
          <w:rPr>
            <w:b/>
            <w:lang w:eastAsia="en-US" w:bidi="ar-SA"/>
          </w:rPr>
          <w:t xml:space="preserve"> of type Mirror</w:t>
        </w:r>
      </w:ins>
    </w:p>
    <w:p w14:paraId="7EABB218" w14:textId="7A4D95A5" w:rsidR="0061599D" w:rsidRDefault="0061599D" w:rsidP="0061599D">
      <w:pPr>
        <w:spacing w:after="0"/>
        <w:ind w:left="720"/>
        <w:rPr>
          <w:ins w:id="435" w:author="Jai Kumar" w:date="2020-05-06T12:30:00Z"/>
          <w:rFonts w:eastAsia="Times New Roman"/>
          <w:color w:val="000000" w:themeColor="text1"/>
          <w:szCs w:val="18"/>
          <w:lang w:eastAsia="en-US" w:bidi="ar-SA"/>
        </w:rPr>
      </w:pPr>
      <w:ins w:id="436" w:author="Jai Kumar" w:date="2020-05-06T12:30:00Z">
        <w:r>
          <w:rPr>
            <w:rFonts w:eastAsia="Times New Roman"/>
            <w:color w:val="000000" w:themeColor="text1"/>
            <w:szCs w:val="18"/>
            <w:lang w:eastAsia="en-US" w:bidi="ar-SA"/>
          </w:rPr>
          <w:t>SAI driver will create a mirror session using collector attributes (SIP, DIP, SPORT, DPORT etc).</w:t>
        </w:r>
      </w:ins>
    </w:p>
    <w:p w14:paraId="08E97C3A" w14:textId="77777777" w:rsidR="0061599D" w:rsidRDefault="0061599D" w:rsidP="0061599D">
      <w:pPr>
        <w:spacing w:after="0"/>
        <w:ind w:left="720"/>
        <w:rPr>
          <w:ins w:id="437" w:author="Jai Kumar" w:date="2020-05-06T12:30:00Z"/>
          <w:rFonts w:eastAsia="Times New Roman"/>
          <w:color w:val="000000" w:themeColor="text1"/>
          <w:szCs w:val="18"/>
          <w:lang w:eastAsia="en-US" w:bidi="ar-SA"/>
        </w:rPr>
      </w:pPr>
    </w:p>
    <w:p w14:paraId="7FC73AD6" w14:textId="0D72D1DB" w:rsidR="0061599D" w:rsidRPr="004733B7" w:rsidRDefault="0061599D" w:rsidP="0061599D">
      <w:pPr>
        <w:spacing w:after="0"/>
        <w:ind w:left="720"/>
        <w:rPr>
          <w:ins w:id="438" w:author="Jai Kumar" w:date="2020-05-06T12:28:00Z"/>
          <w:rFonts w:eastAsia="Times New Roman"/>
          <w:color w:val="000000" w:themeColor="text1"/>
          <w:szCs w:val="18"/>
          <w:lang w:val="en-US" w:eastAsia="en-US" w:bidi="ar-SA"/>
        </w:rPr>
      </w:pPr>
      <w:proofErr w:type="spellStart"/>
      <w:ins w:id="439" w:author="Jai Kumar" w:date="2020-05-06T12:28: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ins>
    </w:p>
    <w:p w14:paraId="19292273" w14:textId="1C564E2E" w:rsidR="0061599D" w:rsidRPr="004733B7" w:rsidRDefault="0061599D" w:rsidP="0061599D">
      <w:pPr>
        <w:spacing w:after="0"/>
        <w:ind w:left="720"/>
        <w:rPr>
          <w:ins w:id="440" w:author="Jai Kumar" w:date="2020-05-06T12:28:00Z"/>
          <w:rFonts w:eastAsia="Times New Roman"/>
          <w:color w:val="000000" w:themeColor="text1"/>
          <w:szCs w:val="18"/>
          <w:lang w:val="en-US" w:eastAsia="en-US" w:bidi="ar-SA"/>
        </w:rPr>
      </w:pPr>
      <w:proofErr w:type="spellStart"/>
      <w:ins w:id="441" w:author="Jai Kumar" w:date="2020-05-06T12:28: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w:t>
        </w:r>
      </w:ins>
      <w:ins w:id="442" w:author="Jai Kumar" w:date="2020-05-06T12:29:00Z">
        <w:r>
          <w:rPr>
            <w:rFonts w:eastAsia="Times New Roman"/>
            <w:color w:val="000000" w:themeColor="text1"/>
            <w:szCs w:val="18"/>
            <w:lang w:eastAsia="en-US" w:bidi="ar-SA"/>
          </w:rPr>
          <w:t>MIRROR</w:t>
        </w:r>
      </w:ins>
      <w:ins w:id="443" w:author="Jai Kumar" w:date="2020-05-06T12:28:00Z">
        <w:r w:rsidRPr="004733B7">
          <w:rPr>
            <w:rFonts w:eastAsia="Times New Roman"/>
            <w:color w:val="000000" w:themeColor="text1"/>
            <w:szCs w:val="18"/>
            <w:lang w:eastAsia="en-US" w:bidi="ar-SA"/>
          </w:rPr>
          <w:t>;</w:t>
        </w:r>
      </w:ins>
    </w:p>
    <w:p w14:paraId="5A1B4F3F" w14:textId="77777777" w:rsidR="0061599D" w:rsidRPr="004733B7" w:rsidRDefault="0061599D" w:rsidP="0061599D">
      <w:pPr>
        <w:spacing w:after="0"/>
        <w:ind w:left="720"/>
        <w:rPr>
          <w:ins w:id="444" w:author="Jai Kumar" w:date="2020-05-06T12:28:00Z"/>
          <w:rFonts w:eastAsia="Times New Roman"/>
          <w:color w:val="000000" w:themeColor="text1"/>
          <w:szCs w:val="18"/>
          <w:lang w:val="en-US" w:eastAsia="en-US" w:bidi="ar-SA"/>
        </w:rPr>
      </w:pPr>
      <w:ins w:id="445" w:author="Jai Kumar" w:date="2020-05-06T12:28:00Z">
        <w:r w:rsidRPr="004733B7">
          <w:rPr>
            <w:rFonts w:eastAsia="Times New Roman"/>
            <w:color w:val="000000" w:themeColor="text1"/>
            <w:szCs w:val="18"/>
            <w:lang w:eastAsia="en-US" w:bidi="ar-SA"/>
          </w:rPr>
          <w:t> </w:t>
        </w:r>
      </w:ins>
    </w:p>
    <w:p w14:paraId="64BC09F0" w14:textId="77777777" w:rsidR="0061599D" w:rsidRPr="004733B7" w:rsidRDefault="0061599D" w:rsidP="0061599D">
      <w:pPr>
        <w:spacing w:after="0"/>
        <w:ind w:left="720"/>
        <w:rPr>
          <w:ins w:id="446" w:author="Jai Kumar" w:date="2020-05-06T12:28:00Z"/>
          <w:rFonts w:eastAsia="Times New Roman"/>
          <w:color w:val="000000" w:themeColor="text1"/>
          <w:szCs w:val="18"/>
          <w:lang w:val="en-US" w:eastAsia="en-US" w:bidi="ar-SA"/>
        </w:rPr>
      </w:pPr>
      <w:proofErr w:type="spellStart"/>
      <w:ins w:id="447" w:author="Jai Kumar" w:date="2020-05-06T12:28: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ins>
    </w:p>
    <w:p w14:paraId="1CD6252A" w14:textId="77777777" w:rsidR="0061599D" w:rsidRPr="004733B7" w:rsidRDefault="0061599D" w:rsidP="0061599D">
      <w:pPr>
        <w:spacing w:after="0"/>
        <w:ind w:left="720"/>
        <w:rPr>
          <w:ins w:id="448" w:author="Jai Kumar" w:date="2020-05-06T12:28:00Z"/>
          <w:rFonts w:eastAsia="Times New Roman"/>
          <w:color w:val="000000" w:themeColor="text1"/>
          <w:szCs w:val="18"/>
          <w:lang w:val="en-US" w:eastAsia="en-US" w:bidi="ar-SA"/>
        </w:rPr>
      </w:pPr>
      <w:proofErr w:type="spellStart"/>
      <w:ins w:id="449" w:author="Jai Kumar" w:date="2020-05-06T12:28: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ins>
    </w:p>
    <w:p w14:paraId="5E5C8217" w14:textId="77777777" w:rsidR="0061599D" w:rsidRPr="004733B7" w:rsidRDefault="0061599D" w:rsidP="0061599D">
      <w:pPr>
        <w:spacing w:after="0"/>
        <w:ind w:left="720"/>
        <w:rPr>
          <w:ins w:id="450" w:author="Jai Kumar" w:date="2020-05-06T12:28:00Z"/>
          <w:rFonts w:eastAsia="Times New Roman"/>
          <w:color w:val="000000" w:themeColor="text1"/>
          <w:szCs w:val="18"/>
          <w:lang w:val="en-US" w:eastAsia="en-US" w:bidi="ar-SA"/>
        </w:rPr>
      </w:pPr>
      <w:ins w:id="451" w:author="Jai Kumar" w:date="2020-05-06T12:28:00Z">
        <w:r w:rsidRPr="004733B7">
          <w:rPr>
            <w:rFonts w:eastAsia="Times New Roman"/>
            <w:color w:val="000000" w:themeColor="text1"/>
            <w:szCs w:val="18"/>
            <w:lang w:eastAsia="en-US" w:bidi="ar-SA"/>
          </w:rPr>
          <w:t>  </w:t>
        </w:r>
      </w:ins>
    </w:p>
    <w:p w14:paraId="1DF79149" w14:textId="77777777" w:rsidR="0061599D" w:rsidRPr="004733B7" w:rsidRDefault="0061599D" w:rsidP="0061599D">
      <w:pPr>
        <w:spacing w:after="0"/>
        <w:ind w:left="720"/>
        <w:rPr>
          <w:ins w:id="452" w:author="Jai Kumar" w:date="2020-05-06T12:28:00Z"/>
          <w:rFonts w:eastAsia="Times New Roman"/>
          <w:color w:val="000000" w:themeColor="text1"/>
          <w:szCs w:val="18"/>
          <w:lang w:val="en-US" w:eastAsia="en-US" w:bidi="ar-SA"/>
        </w:rPr>
      </w:pPr>
      <w:proofErr w:type="spellStart"/>
      <w:ins w:id="453" w:author="Jai Kumar" w:date="2020-05-06T12:28: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ins>
    </w:p>
    <w:p w14:paraId="3D8D6AB2" w14:textId="77777777" w:rsidR="0061599D" w:rsidRPr="004733B7" w:rsidRDefault="0061599D" w:rsidP="0061599D">
      <w:pPr>
        <w:spacing w:after="0"/>
        <w:ind w:left="720"/>
        <w:rPr>
          <w:ins w:id="454" w:author="Jai Kumar" w:date="2020-05-06T12:28:00Z"/>
          <w:rFonts w:eastAsia="Times New Roman"/>
          <w:color w:val="000000" w:themeColor="text1"/>
          <w:szCs w:val="18"/>
          <w:lang w:val="en-US" w:eastAsia="en-US" w:bidi="ar-SA"/>
        </w:rPr>
      </w:pPr>
      <w:ins w:id="455" w:author="Jai Kumar" w:date="2020-05-06T12:28:00Z">
        <w:r w:rsidRPr="004733B7">
          <w:rPr>
            <w:rFonts w:eastAsia="Times New Roman"/>
            <w:color w:val="000000" w:themeColor="text1"/>
            <w:szCs w:val="18"/>
            <w:lang w:eastAsia="en-US" w:bidi="ar-SA"/>
          </w:rPr>
          <w:t> </w:t>
        </w:r>
      </w:ins>
    </w:p>
    <w:p w14:paraId="75430BF2" w14:textId="77777777" w:rsidR="0061599D" w:rsidRPr="004733B7" w:rsidRDefault="0061599D" w:rsidP="0061599D">
      <w:pPr>
        <w:spacing w:after="0"/>
        <w:ind w:left="720"/>
        <w:rPr>
          <w:ins w:id="456" w:author="Jai Kumar" w:date="2020-05-06T12:28:00Z"/>
          <w:rFonts w:eastAsia="Times New Roman"/>
          <w:color w:val="000000" w:themeColor="text1"/>
          <w:szCs w:val="18"/>
          <w:lang w:val="en-US" w:eastAsia="en-US" w:bidi="ar-SA"/>
        </w:rPr>
      </w:pPr>
      <w:proofErr w:type="spellStart"/>
      <w:ins w:id="457" w:author="Jai Kumar" w:date="2020-05-06T12:28:00Z">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ins>
    </w:p>
    <w:p w14:paraId="282E4897" w14:textId="77777777" w:rsidR="0061599D" w:rsidRPr="004733B7" w:rsidRDefault="0061599D" w:rsidP="0061599D">
      <w:pPr>
        <w:spacing w:after="0"/>
        <w:ind w:left="1440"/>
        <w:rPr>
          <w:ins w:id="458" w:author="Jai Kumar" w:date="2020-05-06T12:28:00Z"/>
          <w:rFonts w:eastAsia="Times New Roman"/>
          <w:color w:val="000000" w:themeColor="text1"/>
          <w:szCs w:val="18"/>
          <w:lang w:val="en-US" w:eastAsia="en-US" w:bidi="ar-SA"/>
        </w:rPr>
      </w:pPr>
      <w:ins w:id="459" w:author="Jai Kumar" w:date="2020-05-06T12:28: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ins>
    </w:p>
    <w:p w14:paraId="12A37E22" w14:textId="77777777" w:rsidR="0061599D" w:rsidRPr="004733B7" w:rsidRDefault="0061599D" w:rsidP="0061599D">
      <w:pPr>
        <w:spacing w:after="0"/>
        <w:ind w:left="1440"/>
        <w:rPr>
          <w:ins w:id="460" w:author="Jai Kumar" w:date="2020-05-06T12:28:00Z"/>
          <w:rFonts w:eastAsia="Times New Roman"/>
          <w:color w:val="000000" w:themeColor="text1"/>
          <w:szCs w:val="18"/>
          <w:lang w:val="en-US" w:eastAsia="en-US" w:bidi="ar-SA"/>
        </w:rPr>
      </w:pPr>
      <w:proofErr w:type="spellStart"/>
      <w:ins w:id="461" w:author="Jai Kumar" w:date="2020-05-06T12:28: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252A9773" w14:textId="77777777" w:rsidR="0061599D" w:rsidRPr="004733B7" w:rsidRDefault="0061599D" w:rsidP="0061599D">
      <w:pPr>
        <w:spacing w:after="0"/>
        <w:ind w:left="1440"/>
        <w:rPr>
          <w:ins w:id="462" w:author="Jai Kumar" w:date="2020-05-06T12:28:00Z"/>
          <w:rFonts w:eastAsia="Times New Roman"/>
          <w:color w:val="000000" w:themeColor="text1"/>
          <w:szCs w:val="18"/>
          <w:lang w:val="en-US" w:eastAsia="en-US" w:bidi="ar-SA"/>
        </w:rPr>
      </w:pPr>
      <w:proofErr w:type="spellStart"/>
      <w:ins w:id="463" w:author="Jai Kumar" w:date="2020-05-06T12:28: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6E00D9FC" w14:textId="77777777" w:rsidR="0061599D" w:rsidRDefault="0061599D" w:rsidP="0061599D">
      <w:pPr>
        <w:spacing w:after="0"/>
        <w:ind w:left="1440"/>
        <w:rPr>
          <w:ins w:id="464" w:author="Jai Kumar" w:date="2020-05-06T12:28:00Z"/>
          <w:rFonts w:eastAsia="Times New Roman"/>
          <w:b/>
          <w:bCs/>
          <w:color w:val="000000" w:themeColor="text1"/>
          <w:szCs w:val="18"/>
          <w:lang w:eastAsia="en-US" w:bidi="ar-SA"/>
        </w:rPr>
      </w:pPr>
      <w:proofErr w:type="spellStart"/>
      <w:ins w:id="465" w:author="Jai Kumar" w:date="2020-05-06T12:28: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3D4F9DF7" w14:textId="77777777" w:rsidR="0061599D" w:rsidRPr="0061599D" w:rsidRDefault="0061599D">
      <w:pPr>
        <w:pStyle w:val="NormalWeb"/>
        <w:rPr>
          <w:rPrChange w:id="466" w:author="Jai Kumar" w:date="2020-05-06T12:28:00Z">
            <w:rPr>
              <w:rFonts w:eastAsia="Times New Roman"/>
              <w:b/>
              <w:bCs/>
              <w:color w:val="000000" w:themeColor="text1"/>
              <w:szCs w:val="18"/>
              <w:lang w:eastAsia="en-US" w:bidi="ar-SA"/>
            </w:rPr>
          </w:rPrChange>
        </w:rPr>
        <w:pPrChange w:id="467" w:author="Jai Kumar" w:date="2020-05-06T12:28:00Z">
          <w:pPr>
            <w:spacing w:after="0"/>
            <w:ind w:left="230"/>
          </w:pPr>
        </w:pPrChange>
      </w:pPr>
    </w:p>
    <w:p w14:paraId="209300CE" w14:textId="4853A64F"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468"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4</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p>
    <w:p w14:paraId="429297D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14:paraId="0CD88F2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6AF9199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14:paraId="7157C62A"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F5A3377"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14:paraId="52753FF6"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77239123"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14:paraId="2A83E493"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0E4B4C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14:paraId="00F89DFA"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14:paraId="5CD12535"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E8D5498" w14:textId="0C78394C" w:rsidR="00CA6D0C" w:rsidRPr="004733B7" w:rsidRDefault="00CA6D0C" w:rsidP="00CA6D0C">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w:t>
      </w:r>
      <w:ins w:id="469" w:author="Mickey  Spiegel" w:date="2019-05-01T16:17:00Z">
        <w:r w:rsidR="002B2AC8">
          <w:rPr>
            <w:rFonts w:eastAsia="Times New Roman"/>
            <w:bCs/>
            <w:color w:val="000000" w:themeColor="text1"/>
            <w:szCs w:val="18"/>
            <w:lang w:eastAsia="en-US" w:bidi="ar-SA"/>
          </w:rPr>
          <w:t>COLLECTOR</w:t>
        </w:r>
      </w:ins>
      <w:del w:id="470" w:author="Mickey  Spiegel" w:date="2019-05-01T16:17:00Z">
        <w:r w:rsidRPr="004733B7" w:rsidDel="002B2AC8">
          <w:rPr>
            <w:rFonts w:eastAsia="Times New Roman"/>
            <w:bCs/>
            <w:color w:val="000000" w:themeColor="text1"/>
            <w:szCs w:val="18"/>
            <w:lang w:eastAsia="en-US" w:bidi="ar-SA"/>
          </w:rPr>
          <w:delText>TRANSPORT</w:delText>
        </w:r>
      </w:del>
      <w:r w:rsidRPr="004733B7">
        <w:rPr>
          <w:rFonts w:eastAsia="Times New Roman"/>
          <w:bCs/>
          <w:color w:val="000000" w:themeColor="text1"/>
          <w:szCs w:val="18"/>
          <w:lang w:eastAsia="en-US" w:bidi="ar-SA"/>
        </w:rPr>
        <w:t>_ATTR_TRANSPORT</w:t>
      </w:r>
      <w:r w:rsidRPr="004733B7">
        <w:rPr>
          <w:rFonts w:eastAsia="Times New Roman"/>
          <w:color w:val="000000" w:themeColor="text1"/>
          <w:szCs w:val="18"/>
          <w:lang w:eastAsia="en-US" w:bidi="ar-SA"/>
        </w:rPr>
        <w:t>; </w:t>
      </w:r>
    </w:p>
    <w:p w14:paraId="6EF33790"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03A7822E"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C39E3B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14:paraId="63E1EED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14:paraId="6D94CEF9"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14:paraId="00D525FD"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0C1F1462"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1F5DB34B" w14:textId="77777777" w:rsidR="00CA6D0C" w:rsidRPr="004733B7"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68B4125B" w14:textId="77777777" w:rsidR="00CA6D0C" w:rsidRDefault="00CA6D0C" w:rsidP="00224A19">
      <w:pPr>
        <w:spacing w:after="0"/>
        <w:ind w:left="230"/>
        <w:rPr>
          <w:rFonts w:eastAsia="Times New Roman"/>
          <w:b/>
          <w:bCs/>
          <w:color w:val="000000" w:themeColor="text1"/>
          <w:szCs w:val="18"/>
          <w:lang w:eastAsia="en-US" w:bidi="ar-SA"/>
        </w:rPr>
      </w:pPr>
    </w:p>
    <w:p w14:paraId="5F3127E7" w14:textId="4C1FFEEA" w:rsidR="00224A19" w:rsidRPr="00224A19" w:rsidRDefault="00224A19" w:rsidP="00224A19">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471"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p>
    <w:p w14:paraId="7BD4AE38" w14:textId="77777777"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p>
    <w:p w14:paraId="292C8A5D" w14:textId="77777777" w:rsid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_IFA1</w:t>
      </w:r>
      <w:r w:rsidRPr="009B5B13">
        <w:rPr>
          <w:rFonts w:eastAsia="Times New Roman"/>
          <w:color w:val="000000" w:themeColor="text1"/>
          <w:szCs w:val="18"/>
          <w:lang w:val="en-US" w:eastAsia="en-US" w:bidi="ar-SA"/>
        </w:rPr>
        <w:t>;</w:t>
      </w:r>
    </w:p>
    <w:p w14:paraId="2CC4DA8B" w14:textId="77777777" w:rsidR="008B00C7" w:rsidRDefault="008B00C7" w:rsidP="00224A19">
      <w:pPr>
        <w:spacing w:after="0"/>
        <w:ind w:left="720"/>
        <w:rPr>
          <w:rFonts w:eastAsia="Times New Roman"/>
          <w:color w:val="000000" w:themeColor="text1"/>
          <w:szCs w:val="18"/>
          <w:lang w:val="en-US" w:eastAsia="en-US" w:bidi="ar-SA"/>
        </w:rPr>
      </w:pPr>
    </w:p>
    <w:p w14:paraId="1700C849" w14:textId="5302CA1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del w:id="472" w:author="Mickey  Spiegel" w:date="2019-05-01T16:18:00Z">
        <w:r w:rsidDel="002B2AC8">
          <w:rPr>
            <w:rFonts w:eastAsia="Times New Roman"/>
            <w:color w:val="000000" w:themeColor="text1"/>
            <w:szCs w:val="18"/>
            <w:lang w:val="en-US" w:eastAsia="en-US" w:bidi="ar-SA"/>
          </w:rPr>
          <w:delText>IFA1</w:delText>
        </w:r>
      </w:del>
      <w:ins w:id="473" w:author="Mickey  Spiegel" w:date="2019-05-01T16:18:00Z">
        <w:r w:rsidR="002B2AC8">
          <w:rPr>
            <w:rFonts w:eastAsia="Times New Roman"/>
            <w:color w:val="000000" w:themeColor="text1"/>
            <w:szCs w:val="18"/>
            <w:lang w:val="en-US" w:eastAsia="en-US" w:bidi="ar-SA"/>
          </w:rPr>
          <w:t>INT_PRESENCE</w:t>
        </w:r>
      </w:ins>
      <w:r>
        <w:rPr>
          <w:rFonts w:eastAsia="Times New Roman"/>
          <w:color w:val="000000" w:themeColor="text1"/>
          <w:szCs w:val="18"/>
          <w:lang w:val="en-US" w:eastAsia="en-US" w:bidi="ar-SA"/>
        </w:rPr>
        <w:t>_PB1</w:t>
      </w:r>
      <w:r w:rsidRPr="009B5B13">
        <w:rPr>
          <w:rFonts w:eastAsia="Times New Roman"/>
          <w:color w:val="000000" w:themeColor="text1"/>
          <w:szCs w:val="18"/>
          <w:lang w:val="en-US" w:eastAsia="en-US" w:bidi="ar-SA"/>
        </w:rPr>
        <w:t>;</w:t>
      </w:r>
    </w:p>
    <w:p w14:paraId="14105E6E" w14:textId="77777777" w:rsidR="008B00C7" w:rsidRP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0x11223344;</w:t>
      </w:r>
    </w:p>
    <w:p w14:paraId="5303677E" w14:textId="77777777" w:rsidR="008B00C7" w:rsidRDefault="008B00C7" w:rsidP="00224A19">
      <w:pPr>
        <w:spacing w:after="0"/>
        <w:ind w:left="720"/>
        <w:rPr>
          <w:rFonts w:eastAsia="Times New Roman"/>
          <w:color w:val="000000" w:themeColor="text1"/>
          <w:szCs w:val="18"/>
          <w:lang w:val="en-US" w:eastAsia="en-US" w:bidi="ar-SA"/>
        </w:rPr>
      </w:pPr>
    </w:p>
    <w:p w14:paraId="44A63C31" w14:textId="4D192BA8"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d="474" w:author="Mickey  Spiegel" w:date="2019-05-01T16:18:00Z">
        <w:r w:rsidR="002B2AC8">
          <w:rPr>
            <w:rFonts w:eastAsia="Times New Roman"/>
            <w:color w:val="000000" w:themeColor="text1"/>
            <w:szCs w:val="18"/>
            <w:lang w:val="en-US" w:eastAsia="en-US" w:bidi="ar-SA"/>
          </w:rPr>
          <w:t>I</w:t>
        </w:r>
      </w:ins>
      <w:del w:id="475" w:author="Mickey  Spiegel" w:date="2019-05-01T16:18:00Z">
        <w:r w:rsidDel="002B2AC8">
          <w:rPr>
            <w:rFonts w:eastAsia="Times New Roman"/>
            <w:color w:val="000000" w:themeColor="text1"/>
            <w:szCs w:val="18"/>
            <w:lang w:val="en-US" w:eastAsia="en-US" w:bidi="ar-SA"/>
          </w:rPr>
          <w:delText>I</w:delText>
        </w:r>
      </w:del>
      <w:ins w:id="476" w:author="Mickey  Spiegel" w:date="2019-05-01T16:18:00Z">
        <w:r w:rsidR="002B2AC8">
          <w:rPr>
            <w:rFonts w:eastAsia="Times New Roman"/>
            <w:color w:val="000000" w:themeColor="text1"/>
            <w:szCs w:val="18"/>
            <w:lang w:val="en-US" w:eastAsia="en-US" w:bidi="ar-SA"/>
          </w:rPr>
          <w:t>NT_PRESENCE</w:t>
        </w:r>
      </w:ins>
      <w:del w:id="477" w:author="Mickey  Spiegel" w:date="2019-05-01T16:18:00Z">
        <w:r w:rsidDel="002B2AC8">
          <w:rPr>
            <w:rFonts w:eastAsia="Times New Roman"/>
            <w:color w:val="000000" w:themeColor="text1"/>
            <w:szCs w:val="18"/>
            <w:lang w:val="en-US" w:eastAsia="en-US" w:bidi="ar-SA"/>
          </w:rPr>
          <w:delText>FA1</w:delText>
        </w:r>
      </w:del>
      <w:r>
        <w:rPr>
          <w:rFonts w:eastAsia="Times New Roman"/>
          <w:color w:val="000000" w:themeColor="text1"/>
          <w:szCs w:val="18"/>
          <w:lang w:val="en-US" w:eastAsia="en-US" w:bidi="ar-SA"/>
        </w:rPr>
        <w:t>_PB2</w:t>
      </w:r>
      <w:r w:rsidRPr="009B5B13">
        <w:rPr>
          <w:rFonts w:eastAsia="Times New Roman"/>
          <w:color w:val="000000" w:themeColor="text1"/>
          <w:szCs w:val="18"/>
          <w:lang w:val="en-US" w:eastAsia="en-US" w:bidi="ar-SA"/>
        </w:rPr>
        <w:t>;</w:t>
      </w:r>
    </w:p>
    <w:p w14:paraId="38600176" w14:textId="77777777"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lastRenderedPageBreak/>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0x55667788;</w:t>
      </w:r>
    </w:p>
    <w:p w14:paraId="048FCCBB" w14:textId="77777777" w:rsidR="005650E0" w:rsidRDefault="005650E0" w:rsidP="00224A19">
      <w:pPr>
        <w:spacing w:after="0"/>
        <w:ind w:left="720"/>
        <w:rPr>
          <w:rFonts w:eastAsia="Times New Roman"/>
          <w:color w:val="000000" w:themeColor="text1"/>
          <w:szCs w:val="18"/>
          <w:lang w:val="en-US" w:eastAsia="en-US" w:bidi="ar-SA"/>
        </w:rPr>
      </w:pPr>
    </w:p>
    <w:p w14:paraId="5624E7A7" w14:textId="7777777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TRACE_VECTOR</w:t>
      </w:r>
      <w:r w:rsidRPr="009B5B13">
        <w:rPr>
          <w:rFonts w:eastAsia="Times New Roman"/>
          <w:color w:val="000000" w:themeColor="text1"/>
          <w:szCs w:val="18"/>
          <w:lang w:val="en-US" w:eastAsia="en-US" w:bidi="ar-SA"/>
        </w:rPr>
        <w:t>;</w:t>
      </w:r>
    </w:p>
    <w:p w14:paraId="60D7DF10" w14:textId="77777777"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r w:rsidR="00E20E8D">
        <w:rPr>
          <w:rFonts w:eastAsia="Times New Roman"/>
          <w:color w:val="000000" w:themeColor="text1"/>
          <w:szCs w:val="18"/>
          <w:lang w:val="en-US" w:eastAsia="en-US" w:bidi="ar-SA"/>
        </w:rPr>
        <w:t>;</w:t>
      </w:r>
    </w:p>
    <w:p w14:paraId="54954A25" w14:textId="77777777" w:rsidR="008B00C7" w:rsidRDefault="008B00C7" w:rsidP="00224A19">
      <w:pPr>
        <w:spacing w:after="0"/>
        <w:ind w:left="720"/>
        <w:rPr>
          <w:rFonts w:eastAsia="Times New Roman"/>
          <w:color w:val="000000" w:themeColor="text1"/>
          <w:szCs w:val="18"/>
          <w:lang w:val="en-US" w:eastAsia="en-US" w:bidi="ar-SA"/>
        </w:rPr>
      </w:pPr>
    </w:p>
    <w:p w14:paraId="7E4A4567" w14:textId="4805EBAA" w:rsidR="00224A19" w:rsidRPr="009B5B13" w:rsidDel="005650E0" w:rsidRDefault="00224A19" w:rsidP="00224A19">
      <w:pPr>
        <w:spacing w:after="0"/>
        <w:ind w:left="720"/>
        <w:rPr>
          <w:del w:id="478" w:author="Mickey  Spiegel" w:date="2019-04-17T20:58:00Z"/>
          <w:rFonts w:eastAsia="Times New Roman"/>
          <w:color w:val="000000" w:themeColor="text1"/>
          <w:szCs w:val="18"/>
          <w:lang w:val="en-US" w:eastAsia="en-US" w:bidi="ar-SA"/>
        </w:rPr>
      </w:pPr>
      <w:del w:id="479"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].id = SAI_TAM_</w:delText>
        </w:r>
        <w:r w:rsidDel="005650E0">
          <w:rPr>
            <w:rFonts w:eastAsia="Times New Roman"/>
            <w:color w:val="000000" w:themeColor="text1"/>
            <w:szCs w:val="18"/>
            <w:lang w:val="en-US" w:eastAsia="en-US" w:bidi="ar-SA"/>
          </w:rPr>
          <w:delText>INT</w:delText>
        </w:r>
        <w:r w:rsidRPr="009B5B13" w:rsidDel="005650E0">
          <w:rPr>
            <w:rFonts w:eastAsia="Times New Roman"/>
            <w:color w:val="000000" w:themeColor="text1"/>
            <w:szCs w:val="18"/>
            <w:lang w:val="en-US" w:eastAsia="en-US" w:bidi="ar-SA"/>
          </w:rPr>
          <w:delText xml:space="preserve">_ATTR_ </w:delText>
        </w:r>
        <w:r w:rsidDel="005650E0">
          <w:rPr>
            <w:rFonts w:eastAsia="Times New Roman"/>
            <w:color w:val="000000" w:themeColor="text1"/>
            <w:szCs w:val="18"/>
            <w:lang w:val="en-US" w:eastAsia="en-US" w:bidi="ar-SA"/>
          </w:rPr>
          <w:delText>TAM_INT_NODE_TYPE</w:delText>
        </w:r>
        <w:r w:rsidRPr="009B5B13" w:rsidDel="005650E0">
          <w:rPr>
            <w:rFonts w:eastAsia="Times New Roman"/>
            <w:color w:val="000000" w:themeColor="text1"/>
            <w:szCs w:val="18"/>
            <w:lang w:val="en-US" w:eastAsia="en-US" w:bidi="ar-SA"/>
          </w:rPr>
          <w:delText>;</w:delText>
        </w:r>
      </w:del>
    </w:p>
    <w:p w14:paraId="02558A11" w14:textId="55D291A9" w:rsidR="008B00C7" w:rsidDel="005650E0" w:rsidRDefault="008B00C7" w:rsidP="00224A19">
      <w:pPr>
        <w:spacing w:after="0"/>
        <w:ind w:left="720"/>
        <w:rPr>
          <w:del w:id="480" w:author="Mickey  Spiegel" w:date="2019-04-17T20:58:00Z"/>
          <w:rFonts w:eastAsia="Times New Roman"/>
          <w:color w:val="000000" w:themeColor="text1"/>
          <w:szCs w:val="18"/>
          <w:lang w:val="en-US" w:eastAsia="en-US" w:bidi="ar-SA"/>
        </w:rPr>
      </w:pPr>
      <w:del w:id="481"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w:delText>
        </w:r>
        <w:r w:rsidDel="005650E0">
          <w:rPr>
            <w:rFonts w:eastAsia="Times New Roman"/>
            <w:color w:val="000000" w:themeColor="text1"/>
            <w:szCs w:val="18"/>
            <w:lang w:val="en-US" w:eastAsia="en-US" w:bidi="ar-SA"/>
          </w:rPr>
          <w:delText>value.</w:delText>
        </w:r>
        <w:r w:rsidR="00E20E8D" w:rsidDel="005650E0">
          <w:rPr>
            <w:rFonts w:eastAsia="Times New Roman"/>
            <w:color w:val="000000" w:themeColor="text1"/>
            <w:szCs w:val="18"/>
            <w:lang w:val="en-US" w:eastAsia="en-US" w:bidi="ar-SA"/>
          </w:rPr>
          <w:delText>u</w:delText>
        </w:r>
        <w:r w:rsidDel="005650E0">
          <w:rPr>
            <w:rFonts w:eastAsia="Times New Roman"/>
            <w:color w:val="000000" w:themeColor="text1"/>
            <w:szCs w:val="18"/>
            <w:lang w:val="en-US" w:eastAsia="en-US" w:bidi="ar-SA"/>
          </w:rPr>
          <w:delText>32</w:delText>
        </w:r>
        <w:r w:rsidRPr="009B5B13" w:rsidDel="005650E0">
          <w:rPr>
            <w:rFonts w:eastAsia="Times New Roman"/>
            <w:color w:val="000000" w:themeColor="text1"/>
            <w:szCs w:val="18"/>
            <w:lang w:val="en-US" w:eastAsia="en-US" w:bidi="ar-SA"/>
          </w:rPr>
          <w:delText xml:space="preserve"> =</w:delText>
        </w:r>
        <w:r w:rsidR="003656E8" w:rsidDel="005650E0">
          <w:rPr>
            <w:rFonts w:eastAsia="Times New Roman"/>
            <w:color w:val="000000" w:themeColor="text1"/>
            <w:szCs w:val="18"/>
            <w:lang w:val="en-US" w:eastAsia="en-US" w:bidi="ar-SA"/>
          </w:rPr>
          <w:delText xml:space="preserve"> SAI_TAM_INT_NODE_TYPE_TRANSIT</w:delText>
        </w:r>
        <w:r w:rsidR="00E20E8D" w:rsidDel="005650E0">
          <w:rPr>
            <w:rFonts w:eastAsia="Times New Roman"/>
            <w:color w:val="000000" w:themeColor="text1"/>
            <w:szCs w:val="18"/>
            <w:lang w:val="en-US" w:eastAsia="en-US" w:bidi="ar-SA"/>
          </w:rPr>
          <w:delText>;</w:delText>
        </w:r>
      </w:del>
    </w:p>
    <w:p w14:paraId="269E5537" w14:textId="0A2AF43D" w:rsidR="003656E8" w:rsidDel="005650E0" w:rsidRDefault="003656E8" w:rsidP="00224A19">
      <w:pPr>
        <w:spacing w:after="0"/>
        <w:ind w:left="720"/>
        <w:rPr>
          <w:del w:id="482" w:author="Mickey  Spiegel" w:date="2019-04-17T20:58:00Z"/>
          <w:rFonts w:eastAsia="Times New Roman"/>
          <w:color w:val="000000" w:themeColor="text1"/>
          <w:szCs w:val="18"/>
          <w:lang w:val="en-US" w:eastAsia="en-US" w:bidi="ar-SA"/>
        </w:rPr>
      </w:pPr>
    </w:p>
    <w:p w14:paraId="2337EAD0" w14:textId="69076BB4" w:rsidR="00107402" w:rsidRPr="00107402" w:rsidRDefault="00224A19"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83" w:author="Mickey  Spiegel" w:date="2019-05-01T16:20:00Z">
        <w:r w:rsidR="0038208B">
          <w:rPr>
            <w:rFonts w:eastAsia="Times New Roman"/>
            <w:color w:val="000000" w:themeColor="text1"/>
            <w:szCs w:val="18"/>
            <w:lang w:val="en-US" w:eastAsia="en-US" w:bidi="ar-SA"/>
          </w:rPr>
          <w:t>4</w:t>
        </w:r>
      </w:ins>
      <w:del w:id="484" w:author="Mickey  Spiegel" w:date="2019-05-01T16:20:00Z">
        <w:r w:rsidR="00E20E8D"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sidR="00107402">
        <w:rPr>
          <w:rFonts w:eastAsia="Times New Roman"/>
          <w:color w:val="000000" w:themeColor="text1"/>
          <w:szCs w:val="18"/>
          <w:lang w:val="en-US" w:eastAsia="en-US" w:bidi="ar-SA"/>
        </w:rPr>
        <w:t>ACL_</w:t>
      </w:r>
      <w:del w:id="485" w:author="Mickey  Spiegel" w:date="2019-05-01T16:19:00Z">
        <w:r w:rsidR="00107402" w:rsidDel="0038208B">
          <w:rPr>
            <w:rFonts w:eastAsia="Times New Roman"/>
            <w:color w:val="000000" w:themeColor="text1"/>
            <w:szCs w:val="18"/>
            <w:lang w:val="en-US" w:eastAsia="en-US" w:bidi="ar-SA"/>
          </w:rPr>
          <w:delText>OBJECT_LIST</w:delText>
        </w:r>
      </w:del>
      <w:ins w:id="486" w:author="Mickey  Spiegel" w:date="2019-05-01T16:19:00Z">
        <w:r w:rsidR="0038208B">
          <w:rPr>
            <w:rFonts w:eastAsia="Times New Roman"/>
            <w:color w:val="000000" w:themeColor="text1"/>
            <w:szCs w:val="18"/>
            <w:lang w:val="en-US" w:eastAsia="en-US" w:bidi="ar-SA"/>
          </w:rPr>
          <w:t>GROUP</w:t>
        </w:r>
      </w:ins>
      <w:r w:rsidRPr="009B5B13">
        <w:rPr>
          <w:rFonts w:eastAsia="Times New Roman"/>
          <w:color w:val="000000" w:themeColor="text1"/>
          <w:szCs w:val="18"/>
          <w:lang w:val="en-US" w:eastAsia="en-US" w:bidi="ar-SA"/>
        </w:rPr>
        <w:t>;</w:t>
      </w:r>
    </w:p>
    <w:p w14:paraId="3337F126" w14:textId="5CBBD9A4" w:rsidR="00107402" w:rsidRPr="009B5B13"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87" w:author="Mickey  Spiegel" w:date="2019-05-01T16:20:00Z">
        <w:r w:rsidR="0038208B">
          <w:rPr>
            <w:rFonts w:eastAsia="Times New Roman"/>
            <w:color w:val="000000" w:themeColor="text1"/>
            <w:szCs w:val="18"/>
            <w:lang w:val="en-US" w:eastAsia="en-US" w:bidi="ar-SA"/>
          </w:rPr>
          <w:t>4</w:t>
        </w:r>
      </w:ins>
      <w:del w:id="488" w:author="Mickey  Spiegel" w:date="2019-05-01T16:20:00Z">
        <w:r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042B1281" w14:textId="2D994F15" w:rsidR="00107402"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89" w:author="Mickey  Spiegel" w:date="2019-05-01T16:20:00Z">
        <w:r w:rsidR="0038208B">
          <w:rPr>
            <w:rFonts w:eastAsia="Times New Roman"/>
            <w:color w:val="000000" w:themeColor="text1"/>
            <w:szCs w:val="18"/>
            <w:lang w:val="en-US" w:eastAsia="en-US" w:bidi="ar-SA"/>
          </w:rPr>
          <w:t>4</w:t>
        </w:r>
      </w:ins>
      <w:del w:id="490" w:author="Mickey  Spiegel" w:date="2019-05-01T16:20:00Z">
        <w:r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 xml:space="preserve"> = </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Pr>
          <w:rFonts w:eastAsia="Times New Roman"/>
          <w:color w:val="000000" w:themeColor="text1"/>
          <w:szCs w:val="18"/>
          <w:lang w:val="en-US" w:eastAsia="en-US" w:bidi="ar-SA"/>
        </w:rPr>
        <w:t>;</w:t>
      </w:r>
    </w:p>
    <w:p w14:paraId="03718E39" w14:textId="77777777" w:rsidR="003656E8" w:rsidRDefault="003656E8" w:rsidP="00224A19">
      <w:pPr>
        <w:spacing w:after="0"/>
        <w:ind w:left="720"/>
        <w:rPr>
          <w:rFonts w:eastAsia="Times New Roman"/>
          <w:color w:val="000000" w:themeColor="text1"/>
          <w:szCs w:val="18"/>
          <w:lang w:val="en-US" w:eastAsia="en-US" w:bidi="ar-SA"/>
        </w:rPr>
      </w:pPr>
    </w:p>
    <w:p w14:paraId="3669CC64" w14:textId="6D7B9EAF"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91" w:author="Mickey  Spiegel" w:date="2019-05-01T16:20:00Z">
        <w:r w:rsidR="0038208B">
          <w:rPr>
            <w:rFonts w:eastAsia="Times New Roman"/>
            <w:color w:val="000000" w:themeColor="text1"/>
            <w:szCs w:val="18"/>
            <w:lang w:val="en-US" w:eastAsia="en-US" w:bidi="ar-SA"/>
          </w:rPr>
          <w:t>5</w:t>
        </w:r>
      </w:ins>
      <w:del w:id="492" w:author="Mickey  Spiegel" w:date="2019-05-01T16:20:00Z">
        <w:r w:rsidR="00E20E8D" w:rsidDel="0038208B">
          <w:rPr>
            <w:rFonts w:eastAsia="Times New Roman"/>
            <w:color w:val="000000" w:themeColor="text1"/>
            <w:szCs w:val="18"/>
            <w:lang w:val="en-US" w:eastAsia="en-US" w:bidi="ar-SA"/>
          </w:rPr>
          <w:delText>6</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MAX_HOP_COUNT</w:t>
      </w:r>
      <w:r w:rsidRPr="009B5B13">
        <w:rPr>
          <w:rFonts w:eastAsia="Times New Roman"/>
          <w:color w:val="000000" w:themeColor="text1"/>
          <w:szCs w:val="18"/>
          <w:lang w:val="en-US" w:eastAsia="en-US" w:bidi="ar-SA"/>
        </w:rPr>
        <w:t>;</w:t>
      </w:r>
    </w:p>
    <w:p w14:paraId="13D2EE33" w14:textId="3A839969"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93" w:author="Mickey  Spiegel" w:date="2019-05-01T16:20:00Z">
        <w:r w:rsidR="0038208B">
          <w:rPr>
            <w:rFonts w:eastAsia="Times New Roman"/>
            <w:color w:val="000000" w:themeColor="text1"/>
            <w:szCs w:val="18"/>
            <w:lang w:val="en-US" w:eastAsia="en-US" w:bidi="ar-SA"/>
          </w:rPr>
          <w:t>5</w:t>
        </w:r>
      </w:ins>
      <w:del w:id="494" w:author="Mickey  Spiegel" w:date="2019-05-01T16:20:00Z">
        <w:r w:rsidR="00E20E8D" w:rsidDel="0038208B">
          <w:rPr>
            <w:rFonts w:eastAsia="Times New Roman"/>
            <w:color w:val="000000" w:themeColor="text1"/>
            <w:szCs w:val="18"/>
            <w:lang w:val="en-US" w:eastAsia="en-US" w:bidi="ar-SA"/>
          </w:rPr>
          <w:delText>6</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00C366BA">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8;</w:t>
      </w:r>
    </w:p>
    <w:p w14:paraId="1E08D426" w14:textId="77777777" w:rsidR="003656E8" w:rsidRDefault="003656E8" w:rsidP="00224A19">
      <w:pPr>
        <w:spacing w:after="0"/>
        <w:ind w:left="720"/>
        <w:rPr>
          <w:rFonts w:eastAsia="Times New Roman"/>
          <w:color w:val="000000" w:themeColor="text1"/>
          <w:szCs w:val="18"/>
          <w:lang w:val="en-US" w:eastAsia="en-US" w:bidi="ar-SA"/>
        </w:rPr>
      </w:pPr>
    </w:p>
    <w:p w14:paraId="53BF836E" w14:textId="65A1121B"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95" w:author="Mickey  Spiegel" w:date="2019-05-01T16:20:00Z">
        <w:r w:rsidR="0038208B">
          <w:rPr>
            <w:rFonts w:eastAsia="Times New Roman"/>
            <w:color w:val="000000" w:themeColor="text1"/>
            <w:szCs w:val="18"/>
            <w:lang w:val="en-US" w:eastAsia="en-US" w:bidi="ar-SA"/>
          </w:rPr>
          <w:t>6</w:t>
        </w:r>
      </w:ins>
      <w:del w:id="496" w:author="Mickey  Spiegel" w:date="2019-05-01T16:20:00Z">
        <w:r w:rsidR="00E20E8D" w:rsidDel="0038208B">
          <w:rPr>
            <w:rFonts w:eastAsia="Times New Roman"/>
            <w:color w:val="000000" w:themeColor="text1"/>
            <w:szCs w:val="18"/>
            <w:lang w:val="en-US" w:eastAsia="en-US" w:bidi="ar-SA"/>
          </w:rPr>
          <w:delText>7</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p>
    <w:p w14:paraId="7521F3B1" w14:textId="6F408227"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97" w:author="Mickey  Spiegel" w:date="2019-05-01T16:20:00Z">
        <w:r w:rsidR="0038208B">
          <w:rPr>
            <w:rFonts w:eastAsia="Times New Roman"/>
            <w:color w:val="000000" w:themeColor="text1"/>
            <w:szCs w:val="18"/>
            <w:lang w:val="en-US" w:eastAsia="en-US" w:bidi="ar-SA"/>
          </w:rPr>
          <w:t>6</w:t>
        </w:r>
      </w:ins>
      <w:del w:id="498" w:author="Mickey  Spiegel" w:date="2019-05-01T16:20:00Z">
        <w:r w:rsidR="00E20E8D" w:rsidDel="0038208B">
          <w:rPr>
            <w:rFonts w:eastAsia="Times New Roman"/>
            <w:color w:val="000000" w:themeColor="text1"/>
            <w:szCs w:val="18"/>
            <w:lang w:val="en-US" w:eastAsia="en-US" w:bidi="ar-SA"/>
          </w:rPr>
          <w:delText>7</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1500;</w:t>
      </w:r>
    </w:p>
    <w:p w14:paraId="328EBA3F" w14:textId="77777777" w:rsidR="003656E8" w:rsidRDefault="003656E8" w:rsidP="00224A19">
      <w:pPr>
        <w:spacing w:after="0"/>
        <w:ind w:left="720"/>
        <w:rPr>
          <w:rFonts w:eastAsia="Times New Roman"/>
          <w:color w:val="000000" w:themeColor="text1"/>
          <w:szCs w:val="18"/>
          <w:lang w:val="en-US" w:eastAsia="en-US" w:bidi="ar-SA"/>
        </w:rPr>
      </w:pPr>
    </w:p>
    <w:p w14:paraId="288BE0EC" w14:textId="18CE0509"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499" w:author="Mickey  Spiegel" w:date="2019-05-01T16:20:00Z">
        <w:r w:rsidR="0038208B">
          <w:rPr>
            <w:rFonts w:eastAsia="Times New Roman"/>
            <w:color w:val="000000" w:themeColor="text1"/>
            <w:szCs w:val="18"/>
            <w:lang w:val="en-US" w:eastAsia="en-US" w:bidi="ar-SA"/>
          </w:rPr>
          <w:t>7</w:t>
        </w:r>
      </w:ins>
      <w:del w:id="500" w:author="Mickey  Spiegel" w:date="2019-05-01T16:20:00Z">
        <w:r w:rsidR="00E20E8D" w:rsidDel="0038208B">
          <w:rPr>
            <w:rFonts w:eastAsia="Times New Roman"/>
            <w:color w:val="000000" w:themeColor="text1"/>
            <w:szCs w:val="18"/>
            <w:lang w:val="en-US" w:eastAsia="en-US" w:bidi="ar-SA"/>
          </w:rPr>
          <w:delText>8</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p>
    <w:p w14:paraId="19409601" w14:textId="32A3EF48"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501" w:author="Mickey  Spiegel" w:date="2019-05-01T16:20:00Z">
        <w:r w:rsidR="0038208B">
          <w:rPr>
            <w:rFonts w:eastAsia="Times New Roman"/>
            <w:color w:val="000000" w:themeColor="text1"/>
            <w:szCs w:val="18"/>
            <w:lang w:val="en-US" w:eastAsia="en-US" w:bidi="ar-SA"/>
          </w:rPr>
          <w:t>7</w:t>
        </w:r>
      </w:ins>
      <w:del w:id="502" w:author="Mickey  Spiegel" w:date="2019-05-01T16:20:00Z">
        <w:r w:rsidR="00E20E8D" w:rsidDel="0038208B">
          <w:rPr>
            <w:rFonts w:eastAsia="Times New Roman"/>
            <w:color w:val="000000" w:themeColor="text1"/>
            <w:szCs w:val="18"/>
            <w:lang w:val="en-US" w:eastAsia="en-US" w:bidi="ar-SA"/>
          </w:rPr>
          <w:delText>8</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w:t>
      </w:r>
    </w:p>
    <w:p w14:paraId="5DC756CA" w14:textId="77777777" w:rsidR="003656E8" w:rsidRDefault="003656E8" w:rsidP="00224A19">
      <w:pPr>
        <w:spacing w:after="0"/>
        <w:ind w:left="720"/>
        <w:rPr>
          <w:rFonts w:eastAsia="Times New Roman"/>
          <w:color w:val="000000" w:themeColor="text1"/>
          <w:szCs w:val="18"/>
          <w:lang w:val="en-US" w:eastAsia="en-US" w:bidi="ar-SA"/>
        </w:rPr>
      </w:pPr>
    </w:p>
    <w:p w14:paraId="43596697" w14:textId="561F5BCC"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503" w:author="Mickey  Spiegel" w:date="2019-05-01T16:20:00Z">
        <w:r w:rsidR="0038208B">
          <w:rPr>
            <w:rFonts w:eastAsia="Times New Roman"/>
            <w:color w:val="000000" w:themeColor="text1"/>
            <w:szCs w:val="18"/>
            <w:lang w:val="en-US" w:eastAsia="en-US" w:bidi="ar-SA"/>
          </w:rPr>
          <w:t>8</w:t>
        </w:r>
      </w:ins>
      <w:del w:id="504" w:author="Mickey  Spiegel" w:date="2019-05-01T16:20:00Z">
        <w:r w:rsidR="00E20E8D" w:rsidDel="0038208B">
          <w:rPr>
            <w:rFonts w:eastAsia="Times New Roman"/>
            <w:color w:val="000000" w:themeColor="text1"/>
            <w:szCs w:val="18"/>
            <w:lang w:val="en-US" w:eastAsia="en-US" w:bidi="ar-SA"/>
          </w:rPr>
          <w:delText>9</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p>
    <w:p w14:paraId="57C17536" w14:textId="0C117542"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505" w:author="Mickey  Spiegel" w:date="2019-05-01T16:20:00Z">
        <w:r w:rsidR="0038208B">
          <w:rPr>
            <w:rFonts w:eastAsia="Times New Roman"/>
            <w:color w:val="000000" w:themeColor="text1"/>
            <w:szCs w:val="18"/>
            <w:lang w:val="en-US" w:eastAsia="en-US" w:bidi="ar-SA"/>
          </w:rPr>
          <w:t>8</w:t>
        </w:r>
      </w:ins>
      <w:del w:id="506" w:author="Mickey  Spiegel" w:date="2019-05-01T16:20:00Z">
        <w:r w:rsidR="00E20E8D" w:rsidDel="0038208B">
          <w:rPr>
            <w:rFonts w:eastAsia="Times New Roman"/>
            <w:color w:val="000000" w:themeColor="text1"/>
            <w:szCs w:val="18"/>
            <w:lang w:val="en-US" w:eastAsia="en-US" w:bidi="ar-SA"/>
          </w:rPr>
          <w:delText>9</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true;</w:t>
      </w:r>
    </w:p>
    <w:p w14:paraId="33BA87F6" w14:textId="77777777" w:rsidR="003656E8" w:rsidRDefault="003656E8" w:rsidP="00224A19">
      <w:pPr>
        <w:spacing w:after="0"/>
        <w:ind w:left="720"/>
        <w:rPr>
          <w:rFonts w:eastAsia="Times New Roman"/>
          <w:color w:val="000000" w:themeColor="text1"/>
          <w:szCs w:val="18"/>
          <w:lang w:val="en-US" w:eastAsia="en-US" w:bidi="ar-SA"/>
        </w:rPr>
      </w:pPr>
    </w:p>
    <w:p w14:paraId="15FEBF10" w14:textId="14CC17C8"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507" w:author="Mickey  Spiegel" w:date="2019-05-01T16:20:00Z">
        <w:r w:rsidR="0038208B">
          <w:rPr>
            <w:rFonts w:eastAsia="Times New Roman"/>
            <w:color w:val="000000" w:themeColor="text1"/>
            <w:szCs w:val="18"/>
            <w:lang w:val="en-US" w:eastAsia="en-US" w:bidi="ar-SA"/>
          </w:rPr>
          <w:t>9</w:t>
        </w:r>
      </w:ins>
      <w:del w:id="508" w:author="Mickey  Spiegel" w:date="2019-05-01T16:20:00Z">
        <w:r w:rsidR="00E20E8D" w:rsidDel="0038208B">
          <w:rPr>
            <w:rFonts w:eastAsia="Times New Roman"/>
            <w:color w:val="000000" w:themeColor="text1"/>
            <w:szCs w:val="18"/>
            <w:lang w:val="en-US" w:eastAsia="en-US" w:bidi="ar-SA"/>
          </w:rPr>
          <w:delText>1</w:delText>
        </w:r>
        <w:r w:rsidRPr="009B5B13" w:rsidDel="0038208B">
          <w:rPr>
            <w:rFonts w:eastAsia="Times New Roman"/>
            <w:color w:val="000000" w:themeColor="text1"/>
            <w:szCs w:val="18"/>
            <w:lang w:val="en-US" w:eastAsia="en-US" w:bidi="ar-SA"/>
          </w:rPr>
          <w:delText>0</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INGRESS_SAMPLEPACKET_ENABLE</w:t>
      </w:r>
      <w:r w:rsidRPr="009B5B13">
        <w:rPr>
          <w:rFonts w:eastAsia="Times New Roman"/>
          <w:color w:val="000000" w:themeColor="text1"/>
          <w:szCs w:val="18"/>
          <w:lang w:val="en-US" w:eastAsia="en-US" w:bidi="ar-SA"/>
        </w:rPr>
        <w:t>;</w:t>
      </w:r>
    </w:p>
    <w:p w14:paraId="68F4825B" w14:textId="74B90CF9"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509" w:author="Mickey  Spiegel" w:date="2019-05-01T16:20:00Z">
        <w:r w:rsidR="0038208B">
          <w:rPr>
            <w:rFonts w:eastAsia="Times New Roman"/>
            <w:color w:val="000000" w:themeColor="text1"/>
            <w:szCs w:val="18"/>
            <w:lang w:val="en-US" w:eastAsia="en-US" w:bidi="ar-SA"/>
          </w:rPr>
          <w:t>9</w:t>
        </w:r>
      </w:ins>
      <w:del w:id="510" w:author="Mickey  Spiegel" w:date="2019-05-01T16:20:00Z">
        <w:r w:rsidR="00E20E8D" w:rsidDel="0038208B">
          <w:rPr>
            <w:rFonts w:eastAsia="Times New Roman"/>
            <w:color w:val="000000" w:themeColor="text1"/>
            <w:szCs w:val="18"/>
            <w:lang w:val="en-US" w:eastAsia="en-US" w:bidi="ar-SA"/>
          </w:rPr>
          <w:delText>1</w:delText>
        </w:r>
        <w:r w:rsidRPr="009B5B13" w:rsidDel="0038208B">
          <w:rPr>
            <w:rFonts w:eastAsia="Times New Roman"/>
            <w:color w:val="000000" w:themeColor="text1"/>
            <w:szCs w:val="18"/>
            <w:lang w:val="en-US" w:eastAsia="en-US" w:bidi="ar-SA"/>
          </w:rPr>
          <w:delText>0</w:delText>
        </w:r>
      </w:del>
      <w:r w:rsidRPr="009B5B13">
        <w:rPr>
          <w:rFonts w:eastAsia="Times New Roman"/>
          <w:color w:val="000000" w:themeColor="text1"/>
          <w:szCs w:val="18"/>
          <w:lang w:val="en-US" w:eastAsia="en-US" w:bidi="ar-SA"/>
        </w:rPr>
        <w:t>].</w:t>
      </w:r>
      <w:proofErr w:type="spellStart"/>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.oid</w:t>
      </w:r>
      <w:proofErr w:type="spellEnd"/>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w:t>
      </w:r>
      <w:proofErr w:type="spellStart"/>
      <w:r w:rsidR="00E20E8D">
        <w:rPr>
          <w:rFonts w:eastAsia="Times New Roman"/>
          <w:color w:val="000000" w:themeColor="text1"/>
          <w:szCs w:val="18"/>
          <w:lang w:val="en-US" w:eastAsia="en-US" w:bidi="ar-SA"/>
        </w:rPr>
        <w:t>sai_tam_int_samplepacket_object</w:t>
      </w:r>
      <w:proofErr w:type="spellEnd"/>
      <w:r w:rsidR="00E20E8D">
        <w:rPr>
          <w:rFonts w:eastAsia="Times New Roman"/>
          <w:color w:val="000000" w:themeColor="text1"/>
          <w:szCs w:val="18"/>
          <w:lang w:val="en-US" w:eastAsia="en-US" w:bidi="ar-SA"/>
        </w:rPr>
        <w:t>;</w:t>
      </w:r>
    </w:p>
    <w:p w14:paraId="0739CA15" w14:textId="77777777" w:rsidR="003656E8" w:rsidRDefault="003656E8" w:rsidP="00224A19">
      <w:pPr>
        <w:spacing w:after="0"/>
        <w:ind w:left="720"/>
        <w:rPr>
          <w:rFonts w:eastAsia="Times New Roman"/>
          <w:color w:val="000000" w:themeColor="text1"/>
          <w:szCs w:val="18"/>
          <w:lang w:val="en-US" w:eastAsia="en-US" w:bidi="ar-SA"/>
        </w:rPr>
      </w:pPr>
    </w:p>
    <w:p w14:paraId="4F0A461E" w14:textId="7A33AAEF"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ins w:id="511" w:author="Mickey  Spiegel" w:date="2019-05-01T16:20:00Z">
        <w:r w:rsidR="0038208B">
          <w:rPr>
            <w:rFonts w:eastAsia="Times New Roman"/>
            <w:color w:val="000000" w:themeColor="text1"/>
            <w:szCs w:val="18"/>
            <w:lang w:val="en-US" w:eastAsia="en-US" w:bidi="ar-SA"/>
          </w:rPr>
          <w:t>0</w:t>
        </w:r>
      </w:ins>
      <w:del w:id="512"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_ATTR_COLLECTOR_LIST;</w:t>
      </w:r>
    </w:p>
    <w:p w14:paraId="5830D978" w14:textId="2B31840B"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ins w:id="513" w:author="Mickey  Spiegel" w:date="2019-05-01T16:20:00Z">
        <w:r w:rsidR="0038208B">
          <w:rPr>
            <w:rFonts w:eastAsia="Times New Roman"/>
            <w:color w:val="000000" w:themeColor="text1"/>
            <w:szCs w:val="18"/>
            <w:lang w:val="en-US" w:eastAsia="en-US" w:bidi="ar-SA"/>
          </w:rPr>
          <w:t>0</w:t>
        </w:r>
      </w:ins>
      <w:del w:id="514"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6513B200" w14:textId="25A35F28"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ins w:id="515" w:author="Mickey  Spiegel" w:date="2019-05-01T16:20:00Z">
        <w:r w:rsidR="0038208B">
          <w:rPr>
            <w:rFonts w:eastAsia="Times New Roman"/>
            <w:color w:val="000000" w:themeColor="text1"/>
            <w:szCs w:val="18"/>
            <w:lang w:val="en-US" w:eastAsia="en-US" w:bidi="ar-SA"/>
          </w:rPr>
          <w:t>0</w:t>
        </w:r>
      </w:ins>
      <w:del w:id="516"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14:paraId="3FA088EF" w14:textId="77777777" w:rsidR="003656E8" w:rsidRDefault="003656E8" w:rsidP="003656E8">
      <w:pPr>
        <w:spacing w:after="0"/>
        <w:rPr>
          <w:rFonts w:eastAsia="Times New Roman"/>
          <w:color w:val="000000" w:themeColor="text1"/>
          <w:szCs w:val="18"/>
          <w:lang w:val="en-US" w:eastAsia="en-US" w:bidi="ar-SA"/>
        </w:rPr>
      </w:pPr>
    </w:p>
    <w:p w14:paraId="0CB217FD" w14:textId="185ABA23" w:rsidR="00224A19" w:rsidRPr="009B5B13" w:rsidDel="0038208B" w:rsidRDefault="00224A19" w:rsidP="00224A19">
      <w:pPr>
        <w:spacing w:after="0"/>
        <w:ind w:left="720"/>
        <w:rPr>
          <w:del w:id="517" w:author="Mickey  Spiegel" w:date="2019-05-01T16:20:00Z"/>
          <w:rFonts w:eastAsia="Times New Roman"/>
          <w:color w:val="000000" w:themeColor="text1"/>
          <w:szCs w:val="18"/>
          <w:lang w:val="en-US" w:eastAsia="en-US" w:bidi="ar-SA"/>
        </w:rPr>
      </w:pPr>
      <w:del w:id="518" w:author="Mickey  Spiegel" w:date="2019-05-01T16:20:00Z">
        <w:r w:rsidRPr="009B5B13" w:rsidDel="0038208B">
          <w:rPr>
            <w:rFonts w:eastAsia="Times New Roman"/>
            <w:color w:val="000000" w:themeColor="text1"/>
            <w:szCs w:val="18"/>
            <w:lang w:val="en-US" w:eastAsia="en-US" w:bidi="ar-SA"/>
          </w:rPr>
          <w:delText>sai_attr_list[</w:delText>
        </w:r>
        <w:r w:rsidR="00E20E8D" w:rsidDel="0038208B">
          <w:rPr>
            <w:rFonts w:eastAsia="Times New Roman"/>
            <w:color w:val="000000" w:themeColor="text1"/>
            <w:szCs w:val="18"/>
            <w:lang w:val="en-US" w:eastAsia="en-US" w:bidi="ar-SA"/>
          </w:rPr>
          <w:delText>12</w:delText>
        </w:r>
        <w:r w:rsidRPr="009B5B13" w:rsidDel="0038208B">
          <w:rPr>
            <w:rFonts w:eastAsia="Times New Roman"/>
            <w:color w:val="000000" w:themeColor="text1"/>
            <w:szCs w:val="18"/>
            <w:lang w:val="en-US" w:eastAsia="en-US" w:bidi="ar-SA"/>
          </w:rPr>
          <w:delText>].id = SAI_TAM_</w:delText>
        </w:r>
        <w:r w:rsidDel="0038208B">
          <w:rPr>
            <w:rFonts w:eastAsia="Times New Roman"/>
            <w:color w:val="000000" w:themeColor="text1"/>
            <w:szCs w:val="18"/>
            <w:lang w:val="en-US" w:eastAsia="en-US" w:bidi="ar-SA"/>
          </w:rPr>
          <w:delText>INT</w:delText>
        </w:r>
        <w:r w:rsidRPr="009B5B13" w:rsidDel="0038208B">
          <w:rPr>
            <w:rFonts w:eastAsia="Times New Roman"/>
            <w:color w:val="000000" w:themeColor="text1"/>
            <w:szCs w:val="18"/>
            <w:lang w:val="en-US" w:eastAsia="en-US" w:bidi="ar-SA"/>
          </w:rPr>
          <w:delText xml:space="preserve">_ATTR_ </w:delText>
        </w:r>
        <w:r w:rsidDel="0038208B">
          <w:rPr>
            <w:rFonts w:eastAsia="Times New Roman"/>
            <w:color w:val="000000" w:themeColor="text1"/>
            <w:szCs w:val="18"/>
            <w:lang w:val="en-US" w:eastAsia="en-US" w:bidi="ar-SA"/>
          </w:rPr>
          <w:delText>DSCP_VALUE</w:delText>
        </w:r>
        <w:r w:rsidRPr="009B5B13" w:rsidDel="0038208B">
          <w:rPr>
            <w:rFonts w:eastAsia="Times New Roman"/>
            <w:color w:val="000000" w:themeColor="text1"/>
            <w:szCs w:val="18"/>
            <w:lang w:val="en-US" w:eastAsia="en-US" w:bidi="ar-SA"/>
          </w:rPr>
          <w:delText>;</w:delText>
        </w:r>
      </w:del>
    </w:p>
    <w:p w14:paraId="274EEC40" w14:textId="4760F970" w:rsidR="003656E8" w:rsidDel="0038208B" w:rsidRDefault="003656E8" w:rsidP="00224A19">
      <w:pPr>
        <w:spacing w:after="0"/>
        <w:ind w:left="720"/>
        <w:rPr>
          <w:del w:id="519" w:author="Mickey  Spiegel" w:date="2019-05-01T16:20:00Z"/>
          <w:rFonts w:eastAsia="Times New Roman"/>
          <w:color w:val="000000" w:themeColor="text1"/>
          <w:szCs w:val="18"/>
          <w:lang w:val="en-US" w:eastAsia="en-US" w:bidi="ar-SA"/>
        </w:rPr>
      </w:pPr>
      <w:del w:id="520" w:author="Mickey  Spiegel" w:date="2019-05-01T16:20:00Z">
        <w:r w:rsidRPr="009B5B13" w:rsidDel="0038208B">
          <w:rPr>
            <w:rFonts w:eastAsia="Times New Roman"/>
            <w:color w:val="000000" w:themeColor="text1"/>
            <w:szCs w:val="18"/>
            <w:lang w:val="en-US" w:eastAsia="en-US" w:bidi="ar-SA"/>
          </w:rPr>
          <w:delText>sai_attr_list[</w:delText>
        </w:r>
        <w:r w:rsidR="00E20E8D" w:rsidDel="0038208B">
          <w:rPr>
            <w:rFonts w:eastAsia="Times New Roman"/>
            <w:color w:val="000000" w:themeColor="text1"/>
            <w:szCs w:val="18"/>
            <w:lang w:val="en-US" w:eastAsia="en-US" w:bidi="ar-SA"/>
          </w:rPr>
          <w:delText>12</w:delText>
        </w:r>
        <w:r w:rsidRPr="009B5B13" w:rsidDel="0038208B">
          <w:rPr>
            <w:rFonts w:eastAsia="Times New Roman"/>
            <w:color w:val="000000" w:themeColor="text1"/>
            <w:szCs w:val="18"/>
            <w:lang w:val="en-US" w:eastAsia="en-US" w:bidi="ar-SA"/>
          </w:rPr>
          <w:delText>].</w:delText>
        </w:r>
        <w:r w:rsidDel="0038208B">
          <w:rPr>
            <w:rFonts w:eastAsia="Times New Roman"/>
            <w:color w:val="000000" w:themeColor="text1"/>
            <w:szCs w:val="18"/>
            <w:lang w:val="en-US" w:eastAsia="en-US" w:bidi="ar-SA"/>
          </w:rPr>
          <w:delText>value.</w:delText>
        </w:r>
        <w:r w:rsidR="00E20E8D" w:rsidDel="0038208B">
          <w:rPr>
            <w:rFonts w:eastAsia="Times New Roman"/>
            <w:color w:val="000000" w:themeColor="text1"/>
            <w:szCs w:val="18"/>
            <w:lang w:val="en-US" w:eastAsia="en-US" w:bidi="ar-SA"/>
          </w:rPr>
          <w:delText>u</w:delText>
        </w:r>
        <w:r w:rsidDel="0038208B">
          <w:rPr>
            <w:rFonts w:eastAsia="Times New Roman"/>
            <w:color w:val="000000" w:themeColor="text1"/>
            <w:szCs w:val="18"/>
            <w:lang w:val="en-US" w:eastAsia="en-US" w:bidi="ar-SA"/>
          </w:rPr>
          <w:delText>32</w:delText>
        </w:r>
        <w:r w:rsidRPr="009B5B13" w:rsidDel="0038208B">
          <w:rPr>
            <w:rFonts w:eastAsia="Times New Roman"/>
            <w:color w:val="000000" w:themeColor="text1"/>
            <w:szCs w:val="18"/>
            <w:lang w:val="en-US" w:eastAsia="en-US" w:bidi="ar-SA"/>
          </w:rPr>
          <w:delText xml:space="preserve"> =</w:delText>
        </w:r>
        <w:r w:rsidR="00E20E8D" w:rsidDel="0038208B">
          <w:rPr>
            <w:rFonts w:eastAsia="Times New Roman"/>
            <w:color w:val="000000" w:themeColor="text1"/>
            <w:szCs w:val="18"/>
            <w:lang w:val="en-US" w:eastAsia="en-US" w:bidi="ar-SA"/>
          </w:rPr>
          <w:delText xml:space="preserve"> 3</w:delText>
        </w:r>
      </w:del>
    </w:p>
    <w:p w14:paraId="19CA1497" w14:textId="6E4E2443" w:rsidR="003656E8" w:rsidDel="0038208B" w:rsidRDefault="003656E8" w:rsidP="003656E8">
      <w:pPr>
        <w:spacing w:after="0"/>
        <w:rPr>
          <w:del w:id="521" w:author="Mickey  Spiegel" w:date="2019-05-01T16:20:00Z"/>
          <w:rFonts w:eastAsia="Times New Roman"/>
          <w:color w:val="000000" w:themeColor="text1"/>
          <w:szCs w:val="18"/>
          <w:lang w:val="en-US" w:eastAsia="en-US" w:bidi="ar-SA"/>
        </w:rPr>
      </w:pPr>
    </w:p>
    <w:p w14:paraId="7884A750" w14:textId="466F5413"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ins w:id="522" w:author="Mickey  Spiegel" w:date="2019-05-01T16:20:00Z">
        <w:r w:rsidR="0038208B">
          <w:rPr>
            <w:rFonts w:eastAsia="Times New Roman"/>
            <w:color w:val="000000" w:themeColor="text1"/>
            <w:szCs w:val="18"/>
            <w:lang w:val="en-US" w:eastAsia="en-US" w:bidi="ar-SA"/>
          </w:rPr>
          <w:t>1</w:t>
        </w:r>
      </w:ins>
      <w:del w:id="523" w:author="Mickey  Spiegel" w:date="2019-05-01T16:20:00Z">
        <w:r w:rsidR="00E20E8D" w:rsidDel="0038208B">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p>
    <w:p w14:paraId="1413ACB0" w14:textId="6EB8C890" w:rsidR="003656E8" w:rsidRDefault="003656E8" w:rsidP="00E20E8D">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ins w:id="524" w:author="Mickey  Spiegel" w:date="2019-05-01T16:20:00Z">
        <w:r w:rsidR="0038208B">
          <w:rPr>
            <w:rFonts w:eastAsia="Times New Roman"/>
            <w:color w:val="000000" w:themeColor="text1"/>
            <w:szCs w:val="18"/>
            <w:lang w:val="en-US" w:eastAsia="en-US" w:bidi="ar-SA"/>
          </w:rPr>
          <w:t>1</w:t>
        </w:r>
      </w:ins>
      <w:del w:id="525" w:author="Mickey  Spiegel" w:date="2019-05-01T16:20:00Z">
        <w:r w:rsidR="00E20E8D" w:rsidDel="0038208B">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14:paraId="51D4A2E5"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657A058E" w14:textId="2AB60DAA"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sidR="00E20E8D">
        <w:rPr>
          <w:rFonts w:eastAsia="Times New Roman"/>
          <w:color w:val="000000" w:themeColor="text1"/>
          <w:szCs w:val="18"/>
          <w:lang w:val="en-US" w:eastAsia="en-US" w:bidi="ar-SA"/>
        </w:rPr>
        <w:t>1</w:t>
      </w:r>
      <w:ins w:id="526" w:author="Mickey  Spiegel" w:date="2019-04-17T21:03:00Z">
        <w:r w:rsidR="0038208B">
          <w:rPr>
            <w:rFonts w:eastAsia="Times New Roman"/>
            <w:color w:val="000000" w:themeColor="text1"/>
            <w:szCs w:val="18"/>
            <w:lang w:val="en-US" w:eastAsia="en-US" w:bidi="ar-SA"/>
          </w:rPr>
          <w:t>2</w:t>
        </w:r>
      </w:ins>
      <w:del w:id="527" w:author="Mickey  Spiegel" w:date="2019-04-17T21:03:00Z">
        <w:r w:rsidR="00E20E8D" w:rsidDel="005650E0">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w:t>
      </w:r>
    </w:p>
    <w:p w14:paraId="1533F4AD"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053E4D65" w14:textId="7777777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r w:rsidR="00E20E8D">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_fn</w:t>
      </w:r>
      <w:proofErr w:type="spellEnd"/>
      <w:r w:rsidRPr="009B5B13">
        <w:rPr>
          <w:rFonts w:eastAsia="Times New Roman"/>
          <w:b/>
          <w:bCs/>
          <w:color w:val="000000" w:themeColor="text1"/>
          <w:szCs w:val="18"/>
          <w:lang w:val="en-US" w:eastAsia="en-US" w:bidi="ar-SA"/>
        </w:rPr>
        <w:t>(</w:t>
      </w:r>
    </w:p>
    <w:p w14:paraId="422BC62D"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sidR="00E20E8D">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p>
    <w:p w14:paraId="245E85D0"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594051C1"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138D471C"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2DEDC986" w14:textId="77777777" w:rsidR="00224A19" w:rsidRPr="00224A19" w:rsidRDefault="00224A19" w:rsidP="00224A19">
      <w:pPr>
        <w:pStyle w:val="NormalWeb"/>
        <w:rPr>
          <w:lang w:val="en-IN"/>
        </w:rPr>
      </w:pPr>
    </w:p>
    <w:p w14:paraId="1658F70B" w14:textId="4BAADA10"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528" w:author="Mickey  Spiegel" w:date="2019-04-17T20:56:00Z">
        <w:r w:rsidR="005650E0">
          <w:rPr>
            <w:rFonts w:eastAsia="Times New Roman"/>
            <w:b/>
            <w:bCs/>
            <w:color w:val="000000" w:themeColor="text1"/>
            <w:szCs w:val="18"/>
            <w:lang w:eastAsia="en-US" w:bidi="ar-SA"/>
          </w:rPr>
          <w:t>A</w:t>
        </w:r>
      </w:ins>
      <w:ins w:id="529" w:author="Mickey  Spiegel" w:date="2019-04-17T21:24:00Z">
        <w:r w:rsidR="00587348">
          <w:rPr>
            <w:rFonts w:eastAsia="Times New Roman"/>
            <w:b/>
            <w:bCs/>
            <w:color w:val="000000" w:themeColor="text1"/>
            <w:szCs w:val="18"/>
            <w:lang w:eastAsia="en-US" w:bidi="ar-SA"/>
          </w:rPr>
          <w:t>6</w:t>
        </w:r>
      </w:ins>
      <w:del w:id="530" w:author="Mickey  Spiegel" w:date="2019-04-17T21:24:00Z">
        <w:r w:rsidDel="00587348">
          <w:rPr>
            <w:rFonts w:eastAsia="Times New Roman"/>
            <w:b/>
            <w:bCs/>
            <w:color w:val="000000" w:themeColor="text1"/>
            <w:szCs w:val="18"/>
            <w:lang w:eastAsia="en-US" w:bidi="ar-SA"/>
          </w:rPr>
          <w:delText>5</w:delText>
        </w:r>
      </w:del>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w:t>
      </w:r>
      <w:r w:rsidR="00995CA3">
        <w:rPr>
          <w:rFonts w:eastAsia="Times New Roman"/>
          <w:b/>
          <w:bCs/>
          <w:color w:val="000000" w:themeColor="text1"/>
          <w:szCs w:val="18"/>
          <w:lang w:eastAsia="en-US" w:bidi="ar-SA"/>
        </w:rPr>
        <w:t>ing to switch</w:t>
      </w:r>
    </w:p>
    <w:p w14:paraId="6E0A20E8"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_OBJECTS_LIST;</w:t>
      </w:r>
    </w:p>
    <w:p w14:paraId="159D622A"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51CB9EBA"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p>
    <w:p w14:paraId="0B952BA0"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4B75BBC"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p>
    <w:p w14:paraId="3947277E"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79C2F1B3"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w:t>
      </w:r>
      <w:r w:rsidR="00E20E8D">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p>
    <w:p w14:paraId="46BF5391"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34F5BF1D"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14:paraId="52B1826B"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p>
    <w:p w14:paraId="7EE51643"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14:paraId="35940EE9" w14:textId="77777777" w:rsidR="00CB06A2" w:rsidRPr="009B5B13" w:rsidRDefault="00CB06A2" w:rsidP="00CB06A2">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14:paraId="0C0CE32E" w14:textId="77777777" w:rsidR="00CB06A2" w:rsidRDefault="00CB06A2" w:rsidP="00CB06A2">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lastRenderedPageBreak/>
        <w:t>attr_count</w:t>
      </w:r>
      <w:proofErr w:type="spellEnd"/>
      <w:r>
        <w:rPr>
          <w:rFonts w:eastAsia="Times New Roman"/>
          <w:bCs/>
          <w:color w:val="000000" w:themeColor="text1"/>
          <w:szCs w:val="18"/>
          <w:lang w:val="en-US" w:eastAsia="en-US" w:bidi="ar-SA"/>
        </w:rPr>
        <w:t>,</w:t>
      </w:r>
    </w:p>
    <w:p w14:paraId="657409B7" w14:textId="77777777" w:rsidR="00CB06A2" w:rsidRDefault="00CB06A2" w:rsidP="00CB06A2">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14:paraId="2FA59F8D" w14:textId="77777777" w:rsidR="00CB06A2" w:rsidRDefault="00CB06A2" w:rsidP="00CB06A2">
      <w:pPr>
        <w:pStyle w:val="NormalWeb"/>
        <w:rPr>
          <w:ins w:id="531" w:author="Mickey  Spiegel" w:date="2019-04-17T20:49:00Z"/>
          <w:lang w:val="en-IN"/>
        </w:rPr>
      </w:pPr>
    </w:p>
    <w:p w14:paraId="5E05EE7F" w14:textId="514C542A" w:rsidR="00E13A60" w:rsidRDefault="00E13A60" w:rsidP="00E27C5F">
      <w:pPr>
        <w:rPr>
          <w:ins w:id="532" w:author="Mickey  Spiegel" w:date="2019-04-17T20:53:00Z"/>
        </w:rPr>
      </w:pPr>
      <w:ins w:id="533" w:author="Mickey  Spiegel" w:date="2019-04-17T20:49:00Z">
        <w:r>
          <w:t xml:space="preserve">Alternatively, it is </w:t>
        </w:r>
      </w:ins>
      <w:ins w:id="534" w:author="Mickey  Spiegel" w:date="2019-04-17T20:51:00Z">
        <w:r>
          <w:t xml:space="preserve">also </w:t>
        </w:r>
      </w:ins>
      <w:ins w:id="535" w:author="Mickey  Spiegel" w:date="2019-04-17T20:49:00Z">
        <w:r>
          <w:t xml:space="preserve">possible to create </w:t>
        </w:r>
      </w:ins>
      <w:ins w:id="536" w:author="Mickey  Spiegel" w:date="2019-04-17T20:52:00Z">
        <w:r>
          <w:t xml:space="preserve">an INT session using </w:t>
        </w:r>
      </w:ins>
      <w:ins w:id="537" w:author="Mickey  Spiegel" w:date="2019-04-17T21:26:00Z">
        <w:r w:rsidR="00587348">
          <w:t xml:space="preserve">a new </w:t>
        </w:r>
        <w:r w:rsidR="00587348">
          <w:rPr>
            <w:rFonts w:eastAsia="Times New Roman"/>
            <w:bCs/>
            <w:color w:val="000000" w:themeColor="text1"/>
            <w:szCs w:val="18"/>
            <w:lang w:eastAsia="en-US" w:bidi="ar-SA"/>
          </w:rPr>
          <w:t>ACL action of type “SAI_ACL_ACTION_TYPE_TAM_INT</w:t>
        </w:r>
      </w:ins>
      <w:ins w:id="538" w:author="Mickey  Spiegel" w:date="2019-05-02T13:23:00Z">
        <w:r w:rsidR="00E37640">
          <w:rPr>
            <w:rFonts w:eastAsia="Times New Roman"/>
            <w:bCs/>
            <w:color w:val="000000" w:themeColor="text1"/>
            <w:szCs w:val="18"/>
            <w:lang w:eastAsia="en-US" w:bidi="ar-SA"/>
          </w:rPr>
          <w:t>_OBJECT</w:t>
        </w:r>
      </w:ins>
      <w:ins w:id="539" w:author="Mickey  Spiegel" w:date="2019-04-17T21:26:00Z">
        <w:r w:rsidR="00587348">
          <w:rPr>
            <w:rFonts w:eastAsia="Times New Roman"/>
            <w:bCs/>
            <w:color w:val="000000" w:themeColor="text1"/>
            <w:szCs w:val="18"/>
            <w:lang w:eastAsia="en-US" w:bidi="ar-SA"/>
          </w:rPr>
          <w:t xml:space="preserve">” </w:t>
        </w:r>
      </w:ins>
      <w:ins w:id="540" w:author="Mickey  Spiegel" w:date="2019-04-17T20:52:00Z">
        <w:r w:rsidR="00587348">
          <w:t>that</w:t>
        </w:r>
        <w:r>
          <w:t xml:space="preserve"> </w:t>
        </w:r>
      </w:ins>
      <w:ins w:id="541" w:author="Mickey  Spiegel" w:date="2019-04-17T21:27:00Z">
        <w:r w:rsidR="00587348">
          <w:t xml:space="preserve">binds </w:t>
        </w:r>
      </w:ins>
      <w:ins w:id="542" w:author="Mickey  Spiegel" w:date="2019-04-17T20:53:00Z">
        <w:r w:rsidR="00587348">
          <w:t>a</w:t>
        </w:r>
        <w:r>
          <w:t xml:space="preserve"> TAM INT object, following similar steps to the flow above, but in a different order with a few differences:</w:t>
        </w:r>
      </w:ins>
    </w:p>
    <w:p w14:paraId="7476AFFC" w14:textId="4FD827CE" w:rsidR="005650E0" w:rsidRDefault="005650E0" w:rsidP="005650E0">
      <w:pPr>
        <w:spacing w:after="0"/>
        <w:ind w:left="230"/>
        <w:rPr>
          <w:ins w:id="543" w:author="Mickey  Spiegel" w:date="2019-04-17T20:55:00Z"/>
          <w:rFonts w:eastAsia="Times New Roman"/>
          <w:b/>
          <w:bCs/>
          <w:color w:val="000000" w:themeColor="text1"/>
          <w:szCs w:val="18"/>
          <w:lang w:eastAsia="en-US" w:bidi="ar-SA"/>
        </w:rPr>
      </w:pPr>
      <w:ins w:id="544"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B1</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 xml:space="preserve">report object (same as Step </w:t>
        </w:r>
      </w:ins>
      <w:ins w:id="545" w:author="Mickey  Spiegel" w:date="2019-04-17T20:56:00Z">
        <w:r>
          <w:rPr>
            <w:rFonts w:eastAsia="Times New Roman"/>
            <w:b/>
            <w:bCs/>
            <w:color w:val="000000" w:themeColor="text1"/>
            <w:szCs w:val="18"/>
            <w:lang w:eastAsia="en-US" w:bidi="ar-SA"/>
          </w:rPr>
          <w:t>A</w:t>
        </w:r>
      </w:ins>
      <w:ins w:id="546" w:author="Mickey  Spiegel" w:date="2019-04-17T20:55:00Z">
        <w:r>
          <w:rPr>
            <w:rFonts w:eastAsia="Times New Roman"/>
            <w:b/>
            <w:bCs/>
            <w:color w:val="000000" w:themeColor="text1"/>
            <w:szCs w:val="18"/>
            <w:lang w:eastAsia="en-US" w:bidi="ar-SA"/>
          </w:rPr>
          <w:t>2 above)</w:t>
        </w:r>
      </w:ins>
    </w:p>
    <w:p w14:paraId="084A460B" w14:textId="77777777" w:rsidR="005650E0" w:rsidRPr="009B5B13" w:rsidRDefault="005650E0" w:rsidP="005650E0">
      <w:pPr>
        <w:spacing w:after="0"/>
        <w:ind w:left="720"/>
        <w:rPr>
          <w:ins w:id="547" w:author="Mickey  Spiegel" w:date="2019-04-17T20:55:00Z"/>
          <w:rFonts w:eastAsia="Times New Roman"/>
          <w:color w:val="000000" w:themeColor="text1"/>
          <w:szCs w:val="18"/>
          <w:lang w:val="en-US" w:eastAsia="en-US" w:bidi="ar-SA"/>
        </w:rPr>
      </w:pPr>
      <w:proofErr w:type="spellStart"/>
      <w:ins w:id="548"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ins>
    </w:p>
    <w:p w14:paraId="246DD243" w14:textId="3DA80B79" w:rsidR="005650E0" w:rsidRPr="009B5B13" w:rsidRDefault="005650E0" w:rsidP="005650E0">
      <w:pPr>
        <w:spacing w:after="0"/>
        <w:ind w:left="720"/>
        <w:rPr>
          <w:ins w:id="549" w:author="Mickey  Spiegel" w:date="2019-04-17T20:55:00Z"/>
          <w:rFonts w:eastAsia="Times New Roman"/>
          <w:color w:val="000000" w:themeColor="text1"/>
          <w:szCs w:val="18"/>
          <w:lang w:val="en-US" w:eastAsia="en-US" w:bidi="ar-SA"/>
        </w:rPr>
      </w:pPr>
      <w:proofErr w:type="spellStart"/>
      <w:ins w:id="550"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w:t>
        </w:r>
      </w:ins>
      <w:ins w:id="551" w:author="Mickey  Spiegel" w:date="2019-04-17T20:57:00Z">
        <w:r>
          <w:rPr>
            <w:rFonts w:eastAsia="Times New Roman"/>
            <w:bCs/>
            <w:color w:val="000000" w:themeColor="text1"/>
            <w:szCs w:val="18"/>
            <w:lang w:eastAsia="en-US" w:bidi="ar-SA"/>
          </w:rPr>
          <w:t>IPFIX</w:t>
        </w:r>
      </w:ins>
    </w:p>
    <w:p w14:paraId="24282C02" w14:textId="77777777" w:rsidR="005650E0" w:rsidRPr="009B5B13" w:rsidRDefault="005650E0" w:rsidP="005650E0">
      <w:pPr>
        <w:spacing w:after="0"/>
        <w:ind w:left="720"/>
        <w:rPr>
          <w:ins w:id="552" w:author="Mickey  Spiegel" w:date="2019-04-17T20:55:00Z"/>
          <w:rFonts w:eastAsia="Times New Roman"/>
          <w:color w:val="000000" w:themeColor="text1"/>
          <w:szCs w:val="18"/>
          <w:lang w:val="en-US" w:eastAsia="en-US" w:bidi="ar-SA"/>
        </w:rPr>
      </w:pPr>
      <w:ins w:id="553" w:author="Mickey  Spiegel" w:date="2019-04-17T20:55:00Z">
        <w:r w:rsidRPr="009B5B13">
          <w:rPr>
            <w:rFonts w:eastAsia="Times New Roman"/>
            <w:color w:val="000000" w:themeColor="text1"/>
            <w:szCs w:val="18"/>
            <w:lang w:eastAsia="en-US" w:bidi="ar-SA"/>
          </w:rPr>
          <w:t>  </w:t>
        </w:r>
      </w:ins>
    </w:p>
    <w:p w14:paraId="342D1022" w14:textId="77777777" w:rsidR="005650E0" w:rsidRPr="009B5B13" w:rsidRDefault="005650E0" w:rsidP="005650E0">
      <w:pPr>
        <w:spacing w:after="0"/>
        <w:ind w:left="720"/>
        <w:rPr>
          <w:ins w:id="554" w:author="Mickey  Spiegel" w:date="2019-04-17T20:55:00Z"/>
          <w:rFonts w:eastAsia="Times New Roman"/>
          <w:color w:val="000000" w:themeColor="text1"/>
          <w:szCs w:val="18"/>
          <w:lang w:val="en-US" w:eastAsia="en-US" w:bidi="ar-SA"/>
        </w:rPr>
      </w:pPr>
      <w:proofErr w:type="spellStart"/>
      <w:ins w:id="555"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ins>
    </w:p>
    <w:p w14:paraId="3FD0C62A" w14:textId="77777777" w:rsidR="005650E0" w:rsidRPr="009B5B13" w:rsidRDefault="005650E0" w:rsidP="005650E0">
      <w:pPr>
        <w:spacing w:after="0"/>
        <w:ind w:left="720"/>
        <w:rPr>
          <w:ins w:id="556" w:author="Mickey  Spiegel" w:date="2019-04-17T20:55:00Z"/>
          <w:rFonts w:eastAsia="Times New Roman"/>
          <w:color w:val="000000" w:themeColor="text1"/>
          <w:szCs w:val="18"/>
          <w:lang w:val="en-US" w:eastAsia="en-US" w:bidi="ar-SA"/>
        </w:rPr>
      </w:pPr>
      <w:proofErr w:type="spellStart"/>
      <w:ins w:id="557" w:author="Mickey  Spiegel" w:date="2019-04-17T20:55:00Z">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ins>
    </w:p>
    <w:p w14:paraId="474EFC9E" w14:textId="77777777" w:rsidR="005650E0" w:rsidRPr="009B5B13" w:rsidRDefault="005650E0" w:rsidP="005650E0">
      <w:pPr>
        <w:spacing w:after="0"/>
        <w:ind w:left="1440"/>
        <w:rPr>
          <w:ins w:id="558" w:author="Mickey  Spiegel" w:date="2019-04-17T20:55:00Z"/>
          <w:rFonts w:eastAsia="Times New Roman"/>
          <w:color w:val="000000" w:themeColor="text1"/>
          <w:szCs w:val="18"/>
          <w:lang w:val="en-US" w:eastAsia="en-US" w:bidi="ar-SA"/>
        </w:rPr>
      </w:pPr>
      <w:ins w:id="559" w:author="Mickey  Spiegel" w:date="2019-04-17T20:55: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3C3E1E8D" w14:textId="77777777" w:rsidR="005650E0" w:rsidRPr="009B5B13" w:rsidRDefault="005650E0" w:rsidP="005650E0">
      <w:pPr>
        <w:spacing w:after="0"/>
        <w:ind w:left="1440"/>
        <w:rPr>
          <w:ins w:id="560" w:author="Mickey  Spiegel" w:date="2019-04-17T20:55:00Z"/>
          <w:rFonts w:eastAsia="Times New Roman"/>
          <w:color w:val="000000" w:themeColor="text1"/>
          <w:szCs w:val="18"/>
          <w:lang w:val="en-US" w:eastAsia="en-US" w:bidi="ar-SA"/>
        </w:rPr>
      </w:pPr>
      <w:proofErr w:type="spellStart"/>
      <w:ins w:id="561" w:author="Mickey  Spiegel" w:date="2019-04-17T20:55: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3626E94E" w14:textId="77777777" w:rsidR="005650E0" w:rsidRPr="009B5B13" w:rsidRDefault="005650E0" w:rsidP="005650E0">
      <w:pPr>
        <w:spacing w:after="0"/>
        <w:ind w:left="1440"/>
        <w:rPr>
          <w:ins w:id="562" w:author="Mickey  Spiegel" w:date="2019-04-17T20:55:00Z"/>
          <w:rFonts w:eastAsia="Times New Roman"/>
          <w:color w:val="000000" w:themeColor="text1"/>
          <w:szCs w:val="18"/>
          <w:lang w:val="en-US" w:eastAsia="en-US" w:bidi="ar-SA"/>
        </w:rPr>
      </w:pPr>
      <w:proofErr w:type="spellStart"/>
      <w:ins w:id="563"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0DD12643" w14:textId="77777777" w:rsidR="005650E0" w:rsidRPr="009B5B13" w:rsidRDefault="005650E0" w:rsidP="005650E0">
      <w:pPr>
        <w:spacing w:after="0"/>
        <w:ind w:left="1440"/>
        <w:rPr>
          <w:ins w:id="564" w:author="Mickey  Spiegel" w:date="2019-04-17T20:55:00Z"/>
          <w:rFonts w:eastAsia="Times New Roman"/>
          <w:color w:val="000000" w:themeColor="text1"/>
          <w:szCs w:val="18"/>
          <w:lang w:val="en-US" w:eastAsia="en-US" w:bidi="ar-SA"/>
        </w:rPr>
      </w:pPr>
      <w:proofErr w:type="spellStart"/>
      <w:ins w:id="565"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2BB59269" w14:textId="77777777" w:rsidR="005650E0" w:rsidRDefault="005650E0" w:rsidP="005650E0">
      <w:pPr>
        <w:spacing w:after="0"/>
        <w:ind w:left="230"/>
        <w:rPr>
          <w:ins w:id="566" w:author="Mickey  Spiegel" w:date="2019-04-17T20:55:00Z"/>
          <w:rFonts w:eastAsia="Times New Roman"/>
          <w:color w:val="000000" w:themeColor="text1"/>
          <w:szCs w:val="18"/>
          <w:lang w:eastAsia="en-US" w:bidi="ar-SA"/>
        </w:rPr>
      </w:pPr>
    </w:p>
    <w:p w14:paraId="6FBE9737" w14:textId="327BEB9E" w:rsidR="005650E0" w:rsidRPr="00CB49BF" w:rsidRDefault="005650E0" w:rsidP="005650E0">
      <w:pPr>
        <w:spacing w:after="0"/>
        <w:ind w:left="288"/>
        <w:rPr>
          <w:ins w:id="567" w:author="Mickey  Spiegel" w:date="2019-04-17T20:55:00Z"/>
          <w:b/>
        </w:rPr>
      </w:pPr>
      <w:ins w:id="568" w:author="Mickey  Spiegel" w:date="2019-04-17T20:55:00Z">
        <w:r w:rsidRPr="00CB49BF">
          <w:rPr>
            <w:b/>
            <w:lang w:eastAsia="en-US" w:bidi="ar-SA"/>
          </w:rPr>
          <w:t xml:space="preserve">Step </w:t>
        </w:r>
        <w:r>
          <w:rPr>
            <w:b/>
            <w:lang w:eastAsia="en-US" w:bidi="ar-SA"/>
          </w:rPr>
          <w:t>B2</w:t>
        </w:r>
        <w:r w:rsidRPr="00CB49BF">
          <w:rPr>
            <w:b/>
            <w:lang w:eastAsia="en-US" w:bidi="ar-SA"/>
          </w:rPr>
          <w:t>: Create a transport object</w:t>
        </w:r>
      </w:ins>
      <w:ins w:id="569" w:author="Mickey  Spiegel" w:date="2019-04-17T20:56:00Z">
        <w:r>
          <w:rPr>
            <w:b/>
            <w:lang w:eastAsia="en-US" w:bidi="ar-SA"/>
          </w:rPr>
          <w:t xml:space="preserve"> (same as Step A</w:t>
        </w:r>
      </w:ins>
      <w:ins w:id="570" w:author="Mickey  Spiegel" w:date="2019-04-17T20:57:00Z">
        <w:r>
          <w:rPr>
            <w:b/>
            <w:lang w:eastAsia="en-US" w:bidi="ar-SA"/>
          </w:rPr>
          <w:t>3 above)</w:t>
        </w:r>
      </w:ins>
    </w:p>
    <w:p w14:paraId="7DBC0759" w14:textId="77777777" w:rsidR="005650E0" w:rsidRPr="004733B7" w:rsidRDefault="005650E0" w:rsidP="005650E0">
      <w:pPr>
        <w:spacing w:after="0"/>
        <w:ind w:left="720"/>
        <w:rPr>
          <w:ins w:id="571" w:author="Mickey  Spiegel" w:date="2019-04-17T20:55:00Z"/>
          <w:rFonts w:eastAsia="Times New Roman"/>
          <w:color w:val="000000" w:themeColor="text1"/>
          <w:szCs w:val="18"/>
          <w:lang w:val="en-US" w:eastAsia="en-US" w:bidi="ar-SA"/>
        </w:rPr>
      </w:pPr>
      <w:proofErr w:type="spellStart"/>
      <w:ins w:id="572"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ins>
    </w:p>
    <w:p w14:paraId="3172D09A" w14:textId="77777777" w:rsidR="005650E0" w:rsidRPr="004733B7" w:rsidRDefault="005650E0" w:rsidP="005650E0">
      <w:pPr>
        <w:spacing w:after="0"/>
        <w:ind w:left="720"/>
        <w:rPr>
          <w:ins w:id="573" w:author="Mickey  Spiegel" w:date="2019-04-17T20:55:00Z"/>
          <w:rFonts w:eastAsia="Times New Roman"/>
          <w:color w:val="000000" w:themeColor="text1"/>
          <w:szCs w:val="18"/>
          <w:lang w:val="en-US" w:eastAsia="en-US" w:bidi="ar-SA"/>
        </w:rPr>
      </w:pPr>
      <w:proofErr w:type="spellStart"/>
      <w:ins w:id="574"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ins>
    </w:p>
    <w:p w14:paraId="1CB973BF" w14:textId="77777777" w:rsidR="005650E0" w:rsidRPr="004733B7" w:rsidRDefault="005650E0" w:rsidP="005650E0">
      <w:pPr>
        <w:spacing w:after="0"/>
        <w:ind w:left="720"/>
        <w:rPr>
          <w:ins w:id="575" w:author="Mickey  Spiegel" w:date="2019-04-17T20:55:00Z"/>
          <w:rFonts w:eastAsia="Times New Roman"/>
          <w:color w:val="000000" w:themeColor="text1"/>
          <w:szCs w:val="18"/>
          <w:lang w:val="en-US" w:eastAsia="en-US" w:bidi="ar-SA"/>
        </w:rPr>
      </w:pPr>
      <w:ins w:id="576" w:author="Mickey  Spiegel" w:date="2019-04-17T20:55:00Z">
        <w:r w:rsidRPr="004733B7">
          <w:rPr>
            <w:rFonts w:eastAsia="Times New Roman"/>
            <w:color w:val="000000" w:themeColor="text1"/>
            <w:szCs w:val="18"/>
            <w:lang w:eastAsia="en-US" w:bidi="ar-SA"/>
          </w:rPr>
          <w:t> </w:t>
        </w:r>
      </w:ins>
    </w:p>
    <w:p w14:paraId="119A2B06" w14:textId="77777777" w:rsidR="005650E0" w:rsidRPr="004733B7" w:rsidRDefault="005650E0" w:rsidP="005650E0">
      <w:pPr>
        <w:spacing w:after="0"/>
        <w:ind w:left="720"/>
        <w:rPr>
          <w:ins w:id="577" w:author="Mickey  Spiegel" w:date="2019-04-17T20:55:00Z"/>
          <w:rFonts w:eastAsia="Times New Roman"/>
          <w:color w:val="000000" w:themeColor="text1"/>
          <w:szCs w:val="18"/>
          <w:lang w:val="en-US" w:eastAsia="en-US" w:bidi="ar-SA"/>
        </w:rPr>
      </w:pPr>
      <w:proofErr w:type="spellStart"/>
      <w:ins w:id="578"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ins>
    </w:p>
    <w:p w14:paraId="62714757" w14:textId="77777777" w:rsidR="005650E0" w:rsidRPr="004733B7" w:rsidRDefault="005650E0" w:rsidP="005650E0">
      <w:pPr>
        <w:spacing w:after="0"/>
        <w:ind w:left="720"/>
        <w:rPr>
          <w:ins w:id="579" w:author="Mickey  Spiegel" w:date="2019-04-17T20:55:00Z"/>
          <w:rFonts w:eastAsia="Times New Roman"/>
          <w:color w:val="000000" w:themeColor="text1"/>
          <w:szCs w:val="18"/>
          <w:lang w:val="en-US" w:eastAsia="en-US" w:bidi="ar-SA"/>
        </w:rPr>
      </w:pPr>
      <w:proofErr w:type="spellStart"/>
      <w:ins w:id="580"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ins>
    </w:p>
    <w:p w14:paraId="2ECABD5B" w14:textId="77777777" w:rsidR="005650E0" w:rsidRPr="004733B7" w:rsidRDefault="005650E0" w:rsidP="005650E0">
      <w:pPr>
        <w:spacing w:after="0"/>
        <w:ind w:left="720"/>
        <w:rPr>
          <w:ins w:id="581" w:author="Mickey  Spiegel" w:date="2019-04-17T20:55:00Z"/>
          <w:rFonts w:eastAsia="Times New Roman"/>
          <w:color w:val="000000" w:themeColor="text1"/>
          <w:szCs w:val="18"/>
          <w:lang w:val="en-US" w:eastAsia="en-US" w:bidi="ar-SA"/>
        </w:rPr>
      </w:pPr>
      <w:ins w:id="582" w:author="Mickey  Spiegel" w:date="2019-04-17T20:55:00Z">
        <w:r w:rsidRPr="004733B7">
          <w:rPr>
            <w:rFonts w:eastAsia="Times New Roman"/>
            <w:color w:val="000000" w:themeColor="text1"/>
            <w:szCs w:val="18"/>
            <w:lang w:eastAsia="en-US" w:bidi="ar-SA"/>
          </w:rPr>
          <w:t>  </w:t>
        </w:r>
      </w:ins>
    </w:p>
    <w:p w14:paraId="32CF235A" w14:textId="77777777" w:rsidR="005650E0" w:rsidRPr="004733B7" w:rsidRDefault="005650E0" w:rsidP="005650E0">
      <w:pPr>
        <w:spacing w:after="0"/>
        <w:ind w:left="720"/>
        <w:rPr>
          <w:ins w:id="583" w:author="Mickey  Spiegel" w:date="2019-04-17T20:55:00Z"/>
          <w:rFonts w:eastAsia="Times New Roman"/>
          <w:color w:val="000000" w:themeColor="text1"/>
          <w:szCs w:val="18"/>
          <w:lang w:val="en-US" w:eastAsia="en-US" w:bidi="ar-SA"/>
        </w:rPr>
      </w:pPr>
      <w:proofErr w:type="spellStart"/>
      <w:ins w:id="584"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ins>
    </w:p>
    <w:p w14:paraId="4F8BFE9F" w14:textId="77777777" w:rsidR="005650E0" w:rsidRPr="004733B7" w:rsidRDefault="005650E0" w:rsidP="005650E0">
      <w:pPr>
        <w:spacing w:after="0"/>
        <w:ind w:left="720"/>
        <w:rPr>
          <w:ins w:id="585" w:author="Mickey  Spiegel" w:date="2019-04-17T20:55:00Z"/>
          <w:rFonts w:eastAsia="Times New Roman"/>
          <w:color w:val="000000" w:themeColor="text1"/>
          <w:szCs w:val="18"/>
          <w:lang w:val="en-US" w:eastAsia="en-US" w:bidi="ar-SA"/>
        </w:rPr>
      </w:pPr>
      <w:ins w:id="586" w:author="Mickey  Spiegel" w:date="2019-04-17T20:55:00Z">
        <w:r w:rsidRPr="004733B7">
          <w:rPr>
            <w:rFonts w:eastAsia="Times New Roman"/>
            <w:color w:val="000000" w:themeColor="text1"/>
            <w:szCs w:val="18"/>
            <w:lang w:eastAsia="en-US" w:bidi="ar-SA"/>
          </w:rPr>
          <w:t> </w:t>
        </w:r>
      </w:ins>
    </w:p>
    <w:p w14:paraId="48B40C2D" w14:textId="77777777" w:rsidR="005650E0" w:rsidRPr="004733B7" w:rsidRDefault="005650E0" w:rsidP="005650E0">
      <w:pPr>
        <w:spacing w:after="0"/>
        <w:ind w:left="720"/>
        <w:rPr>
          <w:ins w:id="587" w:author="Mickey  Spiegel" w:date="2019-04-17T20:55:00Z"/>
          <w:rFonts w:eastAsia="Times New Roman"/>
          <w:color w:val="000000" w:themeColor="text1"/>
          <w:szCs w:val="18"/>
          <w:lang w:val="en-US" w:eastAsia="en-US" w:bidi="ar-SA"/>
        </w:rPr>
      </w:pPr>
      <w:proofErr w:type="spellStart"/>
      <w:ins w:id="588" w:author="Mickey  Spiegel" w:date="2019-04-17T20:55:00Z">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ins>
    </w:p>
    <w:p w14:paraId="3E440233" w14:textId="77777777" w:rsidR="005650E0" w:rsidRPr="004733B7" w:rsidRDefault="005650E0" w:rsidP="005650E0">
      <w:pPr>
        <w:spacing w:after="0"/>
        <w:ind w:left="1440"/>
        <w:rPr>
          <w:ins w:id="589" w:author="Mickey  Spiegel" w:date="2019-04-17T20:55:00Z"/>
          <w:rFonts w:eastAsia="Times New Roman"/>
          <w:color w:val="000000" w:themeColor="text1"/>
          <w:szCs w:val="18"/>
          <w:lang w:val="en-US" w:eastAsia="en-US" w:bidi="ar-SA"/>
        </w:rPr>
      </w:pPr>
      <w:ins w:id="590" w:author="Mickey  Spiegel" w:date="2019-04-17T20:55: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ins>
    </w:p>
    <w:p w14:paraId="52152EED" w14:textId="77777777" w:rsidR="005650E0" w:rsidRPr="004733B7" w:rsidRDefault="005650E0" w:rsidP="005650E0">
      <w:pPr>
        <w:spacing w:after="0"/>
        <w:ind w:left="1440"/>
        <w:rPr>
          <w:ins w:id="591" w:author="Mickey  Spiegel" w:date="2019-04-17T20:55:00Z"/>
          <w:rFonts w:eastAsia="Times New Roman"/>
          <w:color w:val="000000" w:themeColor="text1"/>
          <w:szCs w:val="18"/>
          <w:lang w:val="en-US" w:eastAsia="en-US" w:bidi="ar-SA"/>
        </w:rPr>
      </w:pPr>
      <w:proofErr w:type="spellStart"/>
      <w:ins w:id="592" w:author="Mickey  Spiegel" w:date="2019-04-17T20:55: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11B6101E" w14:textId="77777777" w:rsidR="005650E0" w:rsidRPr="004733B7" w:rsidRDefault="005650E0" w:rsidP="005650E0">
      <w:pPr>
        <w:spacing w:after="0"/>
        <w:ind w:left="1440"/>
        <w:rPr>
          <w:ins w:id="593" w:author="Mickey  Spiegel" w:date="2019-04-17T20:55:00Z"/>
          <w:rFonts w:eastAsia="Times New Roman"/>
          <w:color w:val="000000" w:themeColor="text1"/>
          <w:szCs w:val="18"/>
          <w:lang w:val="en-US" w:eastAsia="en-US" w:bidi="ar-SA"/>
        </w:rPr>
      </w:pPr>
      <w:proofErr w:type="spellStart"/>
      <w:ins w:id="594"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10951675" w14:textId="77777777" w:rsidR="005650E0" w:rsidRDefault="005650E0" w:rsidP="005650E0">
      <w:pPr>
        <w:spacing w:after="0"/>
        <w:ind w:left="1440"/>
        <w:rPr>
          <w:ins w:id="595" w:author="Mickey  Spiegel" w:date="2019-04-17T20:55:00Z"/>
          <w:rFonts w:eastAsia="Times New Roman"/>
          <w:color w:val="000000" w:themeColor="text1"/>
          <w:szCs w:val="18"/>
          <w:lang w:eastAsia="en-US" w:bidi="ar-SA"/>
        </w:rPr>
      </w:pPr>
      <w:proofErr w:type="spellStart"/>
      <w:ins w:id="596"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428B4BE3" w14:textId="77777777" w:rsidR="005650E0" w:rsidRDefault="005650E0" w:rsidP="005650E0">
      <w:pPr>
        <w:spacing w:after="0"/>
        <w:ind w:left="230"/>
        <w:rPr>
          <w:ins w:id="597" w:author="Mickey  Spiegel" w:date="2019-04-17T20:55:00Z"/>
          <w:rFonts w:eastAsia="Times New Roman"/>
          <w:b/>
          <w:bCs/>
          <w:color w:val="000000" w:themeColor="text1"/>
          <w:szCs w:val="18"/>
          <w:lang w:eastAsia="en-US" w:bidi="ar-SA"/>
        </w:rPr>
      </w:pPr>
    </w:p>
    <w:p w14:paraId="74EB24F2" w14:textId="5E616483" w:rsidR="005650E0" w:rsidRDefault="005650E0" w:rsidP="005650E0">
      <w:pPr>
        <w:spacing w:after="0"/>
        <w:ind w:left="230"/>
        <w:rPr>
          <w:ins w:id="598" w:author="Mickey  Spiegel" w:date="2019-04-17T20:55:00Z"/>
          <w:rFonts w:eastAsia="Times New Roman"/>
          <w:b/>
          <w:bCs/>
          <w:color w:val="000000" w:themeColor="text1"/>
          <w:szCs w:val="18"/>
          <w:lang w:eastAsia="en-US" w:bidi="ar-SA"/>
        </w:rPr>
      </w:pPr>
      <w:ins w:id="599"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B3</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ins>
      <w:ins w:id="600" w:author="Mickey  Spiegel" w:date="2019-04-17T20:57:00Z">
        <w:r>
          <w:rPr>
            <w:rFonts w:eastAsia="Times New Roman"/>
            <w:b/>
            <w:bCs/>
            <w:color w:val="000000" w:themeColor="text1"/>
            <w:szCs w:val="18"/>
            <w:lang w:eastAsia="en-US" w:bidi="ar-SA"/>
          </w:rPr>
          <w:t xml:space="preserve"> (same as Step A4 above)</w:t>
        </w:r>
      </w:ins>
    </w:p>
    <w:p w14:paraId="7BF53DD0" w14:textId="77777777" w:rsidR="005650E0" w:rsidRPr="004733B7" w:rsidRDefault="005650E0" w:rsidP="005650E0">
      <w:pPr>
        <w:spacing w:after="0"/>
        <w:ind w:left="720"/>
        <w:rPr>
          <w:ins w:id="601" w:author="Mickey  Spiegel" w:date="2019-04-17T20:55:00Z"/>
          <w:rFonts w:eastAsia="Times New Roman"/>
          <w:color w:val="000000" w:themeColor="text1"/>
          <w:szCs w:val="18"/>
          <w:lang w:val="en-US" w:eastAsia="en-US" w:bidi="ar-SA"/>
        </w:rPr>
      </w:pPr>
      <w:proofErr w:type="spellStart"/>
      <w:ins w:id="602"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ins>
    </w:p>
    <w:p w14:paraId="0A5155F8" w14:textId="77777777" w:rsidR="005650E0" w:rsidRPr="004733B7" w:rsidRDefault="005650E0" w:rsidP="005650E0">
      <w:pPr>
        <w:spacing w:after="0"/>
        <w:ind w:left="720"/>
        <w:rPr>
          <w:ins w:id="603" w:author="Mickey  Spiegel" w:date="2019-04-17T20:55:00Z"/>
          <w:rFonts w:eastAsia="Times New Roman"/>
          <w:color w:val="000000" w:themeColor="text1"/>
          <w:szCs w:val="18"/>
          <w:lang w:val="en-US" w:eastAsia="en-US" w:bidi="ar-SA"/>
        </w:rPr>
      </w:pPr>
      <w:proofErr w:type="spellStart"/>
      <w:ins w:id="604"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ins>
    </w:p>
    <w:p w14:paraId="6D5BB2E1" w14:textId="77777777" w:rsidR="005650E0" w:rsidRPr="004733B7" w:rsidRDefault="005650E0" w:rsidP="005650E0">
      <w:pPr>
        <w:spacing w:after="0"/>
        <w:ind w:left="720"/>
        <w:rPr>
          <w:ins w:id="605" w:author="Mickey  Spiegel" w:date="2019-04-17T20:55:00Z"/>
          <w:rFonts w:eastAsia="Times New Roman"/>
          <w:color w:val="000000" w:themeColor="text1"/>
          <w:szCs w:val="18"/>
          <w:lang w:val="en-US" w:eastAsia="en-US" w:bidi="ar-SA"/>
        </w:rPr>
      </w:pPr>
      <w:proofErr w:type="spellStart"/>
      <w:ins w:id="606"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ins>
    </w:p>
    <w:p w14:paraId="71EA4CE2" w14:textId="77777777" w:rsidR="005650E0" w:rsidRPr="004733B7" w:rsidRDefault="005650E0" w:rsidP="005650E0">
      <w:pPr>
        <w:spacing w:after="0"/>
        <w:ind w:left="720"/>
        <w:rPr>
          <w:ins w:id="607" w:author="Mickey  Spiegel" w:date="2019-04-17T20:55:00Z"/>
          <w:rFonts w:eastAsia="Times New Roman"/>
          <w:color w:val="000000" w:themeColor="text1"/>
          <w:szCs w:val="18"/>
          <w:lang w:val="en-US" w:eastAsia="en-US" w:bidi="ar-SA"/>
        </w:rPr>
      </w:pPr>
      <w:ins w:id="608" w:author="Mickey  Spiegel" w:date="2019-04-17T20:55:00Z">
        <w:r w:rsidRPr="004733B7">
          <w:rPr>
            <w:rFonts w:eastAsia="Times New Roman"/>
            <w:color w:val="000000" w:themeColor="text1"/>
            <w:szCs w:val="18"/>
            <w:lang w:eastAsia="en-US" w:bidi="ar-SA"/>
          </w:rPr>
          <w:t> </w:t>
        </w:r>
      </w:ins>
    </w:p>
    <w:p w14:paraId="449470B7" w14:textId="77777777" w:rsidR="005650E0" w:rsidRPr="004733B7" w:rsidRDefault="005650E0" w:rsidP="005650E0">
      <w:pPr>
        <w:spacing w:after="0"/>
        <w:ind w:left="720"/>
        <w:rPr>
          <w:ins w:id="609" w:author="Mickey  Spiegel" w:date="2019-04-17T20:55:00Z"/>
          <w:rFonts w:eastAsia="Times New Roman"/>
          <w:color w:val="000000" w:themeColor="text1"/>
          <w:szCs w:val="18"/>
          <w:lang w:val="en-US" w:eastAsia="en-US" w:bidi="ar-SA"/>
        </w:rPr>
      </w:pPr>
      <w:proofErr w:type="spellStart"/>
      <w:ins w:id="610"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ins>
    </w:p>
    <w:p w14:paraId="0DB4E4A4" w14:textId="77777777" w:rsidR="005650E0" w:rsidRPr="004733B7" w:rsidRDefault="005650E0" w:rsidP="005650E0">
      <w:pPr>
        <w:spacing w:after="0"/>
        <w:ind w:left="720"/>
        <w:rPr>
          <w:ins w:id="611" w:author="Mickey  Spiegel" w:date="2019-04-17T20:55:00Z"/>
          <w:rFonts w:eastAsia="Times New Roman"/>
          <w:color w:val="000000" w:themeColor="text1"/>
          <w:szCs w:val="18"/>
          <w:lang w:val="en-US" w:eastAsia="en-US" w:bidi="ar-SA"/>
        </w:rPr>
      </w:pPr>
      <w:proofErr w:type="spellStart"/>
      <w:ins w:id="612"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ins>
    </w:p>
    <w:p w14:paraId="6FB417FB" w14:textId="77777777" w:rsidR="005650E0" w:rsidRPr="004733B7" w:rsidRDefault="005650E0" w:rsidP="005650E0">
      <w:pPr>
        <w:spacing w:after="0"/>
        <w:ind w:left="720"/>
        <w:rPr>
          <w:ins w:id="613" w:author="Mickey  Spiegel" w:date="2019-04-17T20:55:00Z"/>
          <w:rFonts w:eastAsia="Times New Roman"/>
          <w:color w:val="000000" w:themeColor="text1"/>
          <w:szCs w:val="18"/>
          <w:lang w:val="en-US" w:eastAsia="en-US" w:bidi="ar-SA"/>
        </w:rPr>
      </w:pPr>
      <w:proofErr w:type="spellStart"/>
      <w:ins w:id="614"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ins>
    </w:p>
    <w:p w14:paraId="6B08DF0F" w14:textId="77777777" w:rsidR="005650E0" w:rsidRPr="004733B7" w:rsidRDefault="005650E0" w:rsidP="005650E0">
      <w:pPr>
        <w:spacing w:after="0"/>
        <w:ind w:left="720"/>
        <w:rPr>
          <w:ins w:id="615" w:author="Mickey  Spiegel" w:date="2019-04-17T20:55:00Z"/>
          <w:rFonts w:eastAsia="Times New Roman"/>
          <w:color w:val="000000" w:themeColor="text1"/>
          <w:szCs w:val="18"/>
          <w:lang w:val="en-US" w:eastAsia="en-US" w:bidi="ar-SA"/>
        </w:rPr>
      </w:pPr>
      <w:ins w:id="616" w:author="Mickey  Spiegel" w:date="2019-04-17T20:55:00Z">
        <w:r w:rsidRPr="004733B7">
          <w:rPr>
            <w:rFonts w:eastAsia="Times New Roman"/>
            <w:color w:val="000000" w:themeColor="text1"/>
            <w:szCs w:val="18"/>
            <w:lang w:eastAsia="en-US" w:bidi="ar-SA"/>
          </w:rPr>
          <w:t> </w:t>
        </w:r>
      </w:ins>
    </w:p>
    <w:p w14:paraId="55AD4BE5" w14:textId="03D22D85" w:rsidR="005650E0" w:rsidRPr="004733B7" w:rsidRDefault="0038208B" w:rsidP="005650E0">
      <w:pPr>
        <w:spacing w:after="0"/>
        <w:ind w:left="720"/>
        <w:rPr>
          <w:ins w:id="617" w:author="Mickey  Spiegel" w:date="2019-04-17T20:55:00Z"/>
          <w:rFonts w:eastAsia="Times New Roman"/>
          <w:b/>
          <w:bCs/>
          <w:color w:val="000000" w:themeColor="text1"/>
          <w:szCs w:val="18"/>
          <w:lang w:eastAsia="en-US" w:bidi="ar-SA"/>
        </w:rPr>
      </w:pPr>
      <w:proofErr w:type="spellStart"/>
      <w:ins w:id="618" w:author="Mickey  Spiegel" w:date="2019-04-17T20:55:00Z">
        <w:r>
          <w:rPr>
            <w:rFonts w:eastAsia="Times New Roman"/>
            <w:color w:val="000000" w:themeColor="text1"/>
            <w:szCs w:val="18"/>
            <w:lang w:eastAsia="en-US" w:bidi="ar-SA"/>
          </w:rPr>
          <w:t>sai_attr_list</w:t>
        </w:r>
        <w:proofErr w:type="spellEnd"/>
        <w:r>
          <w:rPr>
            <w:rFonts w:eastAsia="Times New Roman"/>
            <w:color w:val="000000" w:themeColor="text1"/>
            <w:szCs w:val="18"/>
            <w:lang w:eastAsia="en-US" w:bidi="ar-SA"/>
          </w:rPr>
          <w:t>[2</w:t>
        </w:r>
        <w:r w:rsidR="005650E0" w:rsidRPr="004733B7">
          <w:rPr>
            <w:rFonts w:eastAsia="Times New Roman"/>
            <w:color w:val="000000" w:themeColor="text1"/>
            <w:szCs w:val="18"/>
            <w:lang w:eastAsia="en-US" w:bidi="ar-SA"/>
          </w:rPr>
          <w:t>].id = </w:t>
        </w:r>
        <w:r w:rsidR="005650E0" w:rsidRPr="004733B7">
          <w:rPr>
            <w:rFonts w:eastAsia="Times New Roman"/>
            <w:bCs/>
            <w:color w:val="000000" w:themeColor="text1"/>
            <w:szCs w:val="18"/>
            <w:lang w:eastAsia="en-US" w:bidi="ar-SA"/>
          </w:rPr>
          <w:t>SAI_TAM_</w:t>
        </w:r>
      </w:ins>
      <w:ins w:id="619" w:author="Mickey  Spiegel" w:date="2019-05-01T16:25:00Z">
        <w:r>
          <w:rPr>
            <w:rFonts w:eastAsia="Times New Roman"/>
            <w:bCs/>
            <w:color w:val="000000" w:themeColor="text1"/>
            <w:szCs w:val="18"/>
            <w:lang w:eastAsia="en-US" w:bidi="ar-SA"/>
          </w:rPr>
          <w:t>COLLECTOR</w:t>
        </w:r>
      </w:ins>
      <w:ins w:id="620" w:author="Mickey  Spiegel" w:date="2019-04-17T20:55:00Z">
        <w:r w:rsidR="005650E0" w:rsidRPr="004733B7">
          <w:rPr>
            <w:rFonts w:eastAsia="Times New Roman"/>
            <w:bCs/>
            <w:color w:val="000000" w:themeColor="text1"/>
            <w:szCs w:val="18"/>
            <w:lang w:eastAsia="en-US" w:bidi="ar-SA"/>
          </w:rPr>
          <w:t>_ATTR_TRANSPORT</w:t>
        </w:r>
        <w:r w:rsidR="005650E0" w:rsidRPr="004733B7">
          <w:rPr>
            <w:rFonts w:eastAsia="Times New Roman"/>
            <w:color w:val="000000" w:themeColor="text1"/>
            <w:szCs w:val="18"/>
            <w:lang w:eastAsia="en-US" w:bidi="ar-SA"/>
          </w:rPr>
          <w:t>; </w:t>
        </w:r>
      </w:ins>
    </w:p>
    <w:p w14:paraId="74456DD9" w14:textId="0BA8B53E" w:rsidR="005650E0" w:rsidRPr="004733B7" w:rsidRDefault="0038208B" w:rsidP="005650E0">
      <w:pPr>
        <w:spacing w:after="0"/>
        <w:ind w:left="720"/>
        <w:rPr>
          <w:ins w:id="621" w:author="Mickey  Spiegel" w:date="2019-04-17T20:55:00Z"/>
          <w:rFonts w:eastAsia="Times New Roman"/>
          <w:color w:val="000000" w:themeColor="text1"/>
          <w:szCs w:val="18"/>
          <w:lang w:val="en-US" w:eastAsia="en-US" w:bidi="ar-SA"/>
        </w:rPr>
      </w:pPr>
      <w:proofErr w:type="spellStart"/>
      <w:ins w:id="622" w:author="Mickey  Spiegel" w:date="2019-04-17T20:55:00Z">
        <w:r>
          <w:rPr>
            <w:rFonts w:eastAsia="Times New Roman"/>
            <w:color w:val="000000" w:themeColor="text1"/>
            <w:szCs w:val="18"/>
            <w:lang w:eastAsia="en-US" w:bidi="ar-SA"/>
          </w:rPr>
          <w:t>sai_attr_list</w:t>
        </w:r>
        <w:proofErr w:type="spellEnd"/>
        <w:r>
          <w:rPr>
            <w:rFonts w:eastAsia="Times New Roman"/>
            <w:color w:val="000000" w:themeColor="text1"/>
            <w:szCs w:val="18"/>
            <w:lang w:eastAsia="en-US" w:bidi="ar-SA"/>
          </w:rPr>
          <w:t>[2</w:t>
        </w:r>
        <w:r w:rsidR="005650E0" w:rsidRPr="004733B7">
          <w:rPr>
            <w:rFonts w:eastAsia="Times New Roman"/>
            <w:color w:val="000000" w:themeColor="text1"/>
            <w:szCs w:val="18"/>
            <w:lang w:eastAsia="en-US" w:bidi="ar-SA"/>
          </w:rPr>
          <w:t>].</w:t>
        </w:r>
        <w:proofErr w:type="spellStart"/>
        <w:r w:rsidR="005650E0" w:rsidRPr="004733B7">
          <w:rPr>
            <w:rFonts w:eastAsia="Times New Roman"/>
            <w:color w:val="000000" w:themeColor="text1"/>
            <w:szCs w:val="18"/>
            <w:lang w:eastAsia="en-US" w:bidi="ar-SA"/>
          </w:rPr>
          <w:t>value.oid</w:t>
        </w:r>
        <w:proofErr w:type="spellEnd"/>
        <w:r w:rsidR="005650E0" w:rsidRPr="004733B7">
          <w:rPr>
            <w:rFonts w:eastAsia="Times New Roman"/>
            <w:color w:val="000000" w:themeColor="text1"/>
            <w:szCs w:val="18"/>
            <w:lang w:eastAsia="en-US" w:bidi="ar-SA"/>
          </w:rPr>
          <w:t xml:space="preserve"> = </w:t>
        </w:r>
        <w:proofErr w:type="spellStart"/>
        <w:r w:rsidR="005650E0" w:rsidRPr="004733B7">
          <w:rPr>
            <w:rFonts w:eastAsia="Times New Roman"/>
            <w:bCs/>
            <w:color w:val="000000" w:themeColor="text1"/>
            <w:szCs w:val="18"/>
            <w:lang w:eastAsia="en-US" w:bidi="ar-SA"/>
          </w:rPr>
          <w:t>sai_tam_transport_obj</w:t>
        </w:r>
        <w:proofErr w:type="spellEnd"/>
        <w:r w:rsidR="005650E0" w:rsidRPr="004733B7">
          <w:rPr>
            <w:rFonts w:eastAsia="Times New Roman"/>
            <w:color w:val="000000" w:themeColor="text1"/>
            <w:szCs w:val="18"/>
            <w:lang w:eastAsia="en-US" w:bidi="ar-SA"/>
          </w:rPr>
          <w:t>;</w:t>
        </w:r>
      </w:ins>
    </w:p>
    <w:p w14:paraId="26941FFC" w14:textId="77777777" w:rsidR="005650E0" w:rsidRPr="004733B7" w:rsidRDefault="005650E0" w:rsidP="005650E0">
      <w:pPr>
        <w:spacing w:after="0"/>
        <w:ind w:left="720"/>
        <w:rPr>
          <w:ins w:id="623" w:author="Mickey  Spiegel" w:date="2019-04-17T20:55:00Z"/>
          <w:rFonts w:eastAsia="Times New Roman"/>
          <w:color w:val="000000" w:themeColor="text1"/>
          <w:szCs w:val="18"/>
          <w:lang w:val="en-US" w:eastAsia="en-US" w:bidi="ar-SA"/>
        </w:rPr>
      </w:pPr>
      <w:ins w:id="624" w:author="Mickey  Spiegel" w:date="2019-04-17T20:55:00Z">
        <w:r w:rsidRPr="004733B7">
          <w:rPr>
            <w:rFonts w:eastAsia="Times New Roman"/>
            <w:color w:val="000000" w:themeColor="text1"/>
            <w:szCs w:val="18"/>
            <w:lang w:eastAsia="en-US" w:bidi="ar-SA"/>
          </w:rPr>
          <w:t> </w:t>
        </w:r>
      </w:ins>
    </w:p>
    <w:p w14:paraId="1B9BCDA8" w14:textId="6F15EDFC" w:rsidR="005650E0" w:rsidRPr="004733B7" w:rsidRDefault="005650E0" w:rsidP="005650E0">
      <w:pPr>
        <w:spacing w:after="0"/>
        <w:ind w:left="720"/>
        <w:rPr>
          <w:ins w:id="625" w:author="Mickey  Spiegel" w:date="2019-04-17T20:55:00Z"/>
          <w:rFonts w:eastAsia="Times New Roman"/>
          <w:color w:val="000000" w:themeColor="text1"/>
          <w:szCs w:val="18"/>
          <w:lang w:val="en-US" w:eastAsia="en-US" w:bidi="ar-SA"/>
        </w:rPr>
      </w:pPr>
      <w:proofErr w:type="spellStart"/>
      <w:ins w:id="626" w:author="Mickey  Spiegel" w:date="2019-04-17T20:55:00Z">
        <w:r>
          <w:rPr>
            <w:rFonts w:eastAsia="Times New Roman"/>
            <w:color w:val="000000" w:themeColor="text1"/>
            <w:szCs w:val="18"/>
            <w:lang w:eastAsia="en-US" w:bidi="ar-SA"/>
          </w:rPr>
          <w:t>attr_count</w:t>
        </w:r>
        <w:proofErr w:type="spellEnd"/>
        <w:r>
          <w:rPr>
            <w:rFonts w:eastAsia="Times New Roman"/>
            <w:color w:val="000000" w:themeColor="text1"/>
            <w:szCs w:val="18"/>
            <w:lang w:eastAsia="en-US" w:bidi="ar-SA"/>
          </w:rPr>
          <w:t xml:space="preserve"> = 3</w:t>
        </w:r>
        <w:r w:rsidRPr="004733B7">
          <w:rPr>
            <w:rFonts w:eastAsia="Times New Roman"/>
            <w:color w:val="000000" w:themeColor="text1"/>
            <w:szCs w:val="18"/>
            <w:lang w:eastAsia="en-US" w:bidi="ar-SA"/>
          </w:rPr>
          <w:t>;</w:t>
        </w:r>
      </w:ins>
    </w:p>
    <w:p w14:paraId="432D67F8" w14:textId="77777777" w:rsidR="005650E0" w:rsidRPr="004733B7" w:rsidRDefault="005650E0" w:rsidP="005650E0">
      <w:pPr>
        <w:spacing w:after="0"/>
        <w:ind w:left="720"/>
        <w:rPr>
          <w:ins w:id="627" w:author="Mickey  Spiegel" w:date="2019-04-17T20:55:00Z"/>
          <w:rFonts w:eastAsia="Times New Roman"/>
          <w:color w:val="000000" w:themeColor="text1"/>
          <w:szCs w:val="18"/>
          <w:lang w:val="en-US" w:eastAsia="en-US" w:bidi="ar-SA"/>
        </w:rPr>
      </w:pPr>
      <w:proofErr w:type="spellStart"/>
      <w:ins w:id="628" w:author="Mickey  Spiegel" w:date="2019-04-17T20:55:00Z">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ins>
    </w:p>
    <w:p w14:paraId="3FFA68F0" w14:textId="77777777" w:rsidR="005650E0" w:rsidRPr="004733B7" w:rsidRDefault="005650E0" w:rsidP="005650E0">
      <w:pPr>
        <w:spacing w:after="0"/>
        <w:ind w:left="1440"/>
        <w:rPr>
          <w:ins w:id="629" w:author="Mickey  Spiegel" w:date="2019-04-17T20:55:00Z"/>
          <w:rFonts w:eastAsia="Times New Roman"/>
          <w:color w:val="000000" w:themeColor="text1"/>
          <w:szCs w:val="18"/>
          <w:lang w:val="en-US" w:eastAsia="en-US" w:bidi="ar-SA"/>
        </w:rPr>
      </w:pPr>
      <w:ins w:id="630" w:author="Mickey  Spiegel" w:date="2019-04-17T20:55: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ins>
    </w:p>
    <w:p w14:paraId="0498A2D9" w14:textId="77777777" w:rsidR="005650E0" w:rsidRPr="004733B7" w:rsidRDefault="005650E0" w:rsidP="005650E0">
      <w:pPr>
        <w:spacing w:after="0"/>
        <w:ind w:left="1440"/>
        <w:rPr>
          <w:ins w:id="631" w:author="Mickey  Spiegel" w:date="2019-04-17T20:55:00Z"/>
          <w:rFonts w:eastAsia="Times New Roman"/>
          <w:color w:val="000000" w:themeColor="text1"/>
          <w:szCs w:val="18"/>
          <w:lang w:val="en-US" w:eastAsia="en-US" w:bidi="ar-SA"/>
        </w:rPr>
      </w:pPr>
      <w:proofErr w:type="spellStart"/>
      <w:ins w:id="632" w:author="Mickey  Spiegel" w:date="2019-04-17T20:55: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6EAC0245" w14:textId="77777777" w:rsidR="005650E0" w:rsidRPr="004733B7" w:rsidRDefault="005650E0" w:rsidP="005650E0">
      <w:pPr>
        <w:spacing w:after="0"/>
        <w:ind w:left="1440"/>
        <w:rPr>
          <w:ins w:id="633" w:author="Mickey  Spiegel" w:date="2019-04-17T20:55:00Z"/>
          <w:rFonts w:eastAsia="Times New Roman"/>
          <w:color w:val="000000" w:themeColor="text1"/>
          <w:szCs w:val="18"/>
          <w:lang w:val="en-US" w:eastAsia="en-US" w:bidi="ar-SA"/>
        </w:rPr>
      </w:pPr>
      <w:proofErr w:type="spellStart"/>
      <w:ins w:id="634"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57E00E0C" w14:textId="77777777" w:rsidR="005650E0" w:rsidRPr="004733B7" w:rsidRDefault="005650E0" w:rsidP="005650E0">
      <w:pPr>
        <w:spacing w:after="0"/>
        <w:ind w:left="1440"/>
        <w:rPr>
          <w:ins w:id="635" w:author="Mickey  Spiegel" w:date="2019-04-17T20:55:00Z"/>
          <w:rFonts w:eastAsia="Times New Roman"/>
          <w:color w:val="000000" w:themeColor="text1"/>
          <w:szCs w:val="18"/>
          <w:lang w:eastAsia="en-US" w:bidi="ar-SA"/>
        </w:rPr>
      </w:pPr>
      <w:proofErr w:type="spellStart"/>
      <w:ins w:id="636"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4987BB4D" w14:textId="77777777" w:rsidR="005650E0" w:rsidRDefault="005650E0" w:rsidP="005650E0">
      <w:pPr>
        <w:spacing w:after="0"/>
        <w:ind w:left="230"/>
        <w:rPr>
          <w:ins w:id="637" w:author="Mickey  Spiegel" w:date="2019-04-17T20:55:00Z"/>
          <w:rFonts w:eastAsia="Times New Roman"/>
          <w:b/>
          <w:bCs/>
          <w:color w:val="000000" w:themeColor="text1"/>
          <w:szCs w:val="18"/>
          <w:lang w:eastAsia="en-US" w:bidi="ar-SA"/>
        </w:rPr>
      </w:pPr>
    </w:p>
    <w:p w14:paraId="772943C0" w14:textId="11DC2E75" w:rsidR="005650E0" w:rsidRPr="00224A19" w:rsidRDefault="005650E0" w:rsidP="005650E0">
      <w:pPr>
        <w:spacing w:after="0"/>
        <w:ind w:left="230"/>
        <w:rPr>
          <w:ins w:id="638" w:author="Mickey  Spiegel" w:date="2019-04-17T20:55:00Z"/>
          <w:rFonts w:eastAsia="Times New Roman"/>
          <w:color w:val="000000" w:themeColor="text1"/>
          <w:szCs w:val="18"/>
          <w:lang w:val="en-US" w:eastAsia="en-US" w:bidi="ar-SA"/>
        </w:rPr>
      </w:pPr>
      <w:ins w:id="639" w:author="Mickey  Spiegel" w:date="2019-04-17T20:55:00Z">
        <w:r w:rsidRPr="004733B7">
          <w:rPr>
            <w:rFonts w:eastAsia="Times New Roman"/>
            <w:b/>
            <w:bCs/>
            <w:color w:val="000000" w:themeColor="text1"/>
            <w:szCs w:val="18"/>
            <w:lang w:eastAsia="en-US" w:bidi="ar-SA"/>
          </w:rPr>
          <w:lastRenderedPageBreak/>
          <w:t xml:space="preserve">Step </w:t>
        </w:r>
        <w:r>
          <w:rPr>
            <w:rFonts w:eastAsia="Times New Roman"/>
            <w:b/>
            <w:bCs/>
            <w:color w:val="000000" w:themeColor="text1"/>
            <w:szCs w:val="18"/>
            <w:lang w:eastAsia="en-US" w:bidi="ar-SA"/>
          </w:rPr>
          <w:t>B4</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ins>
      <w:ins w:id="640" w:author="Mickey  Spiegel" w:date="2019-04-17T20:58:00Z">
        <w:r>
          <w:rPr>
            <w:rFonts w:eastAsia="Times New Roman"/>
            <w:b/>
            <w:bCs/>
            <w:color w:val="000000" w:themeColor="text1"/>
            <w:szCs w:val="18"/>
            <w:lang w:eastAsia="en-US" w:bidi="ar-SA"/>
          </w:rPr>
          <w:t xml:space="preserve"> (similar to Step A5 above, excluding SAI_TAM</w:t>
        </w:r>
      </w:ins>
      <w:ins w:id="641" w:author="Mickey  Spiegel" w:date="2019-04-17T21:27:00Z">
        <w:r w:rsidR="00587348">
          <w:rPr>
            <w:rFonts w:eastAsia="Times New Roman"/>
            <w:b/>
            <w:bCs/>
            <w:color w:val="000000" w:themeColor="text1"/>
            <w:szCs w:val="18"/>
            <w:lang w:eastAsia="en-US" w:bidi="ar-SA"/>
          </w:rPr>
          <w:t>_</w:t>
        </w:r>
      </w:ins>
      <w:ins w:id="642" w:author="Mickey  Spiegel" w:date="2019-04-17T20:58:00Z">
        <w:r>
          <w:rPr>
            <w:rFonts w:eastAsia="Times New Roman"/>
            <w:b/>
            <w:bCs/>
            <w:color w:val="000000" w:themeColor="text1"/>
            <w:szCs w:val="18"/>
            <w:lang w:eastAsia="en-US" w:bidi="ar-SA"/>
          </w:rPr>
          <w:t>INT_ATTR_ACL_</w:t>
        </w:r>
      </w:ins>
      <w:ins w:id="643" w:author="Mickey  Spiegel" w:date="2019-05-01T16:27:00Z">
        <w:r w:rsidR="00045FC0">
          <w:rPr>
            <w:rFonts w:eastAsia="Times New Roman"/>
            <w:b/>
            <w:bCs/>
            <w:color w:val="000000" w:themeColor="text1"/>
            <w:szCs w:val="18"/>
            <w:lang w:eastAsia="en-US" w:bidi="ar-SA"/>
          </w:rPr>
          <w:t>GROUP</w:t>
        </w:r>
      </w:ins>
      <w:ins w:id="644" w:author="Mickey  Spiegel" w:date="2019-04-17T20:58:00Z">
        <w:r>
          <w:rPr>
            <w:rFonts w:eastAsia="Times New Roman"/>
            <w:b/>
            <w:bCs/>
            <w:color w:val="000000" w:themeColor="text1"/>
            <w:szCs w:val="18"/>
            <w:lang w:eastAsia="en-US" w:bidi="ar-SA"/>
          </w:rPr>
          <w:t>)</w:t>
        </w:r>
      </w:ins>
    </w:p>
    <w:p w14:paraId="0519013C" w14:textId="77777777" w:rsidR="005650E0" w:rsidRDefault="005650E0" w:rsidP="005650E0">
      <w:pPr>
        <w:spacing w:after="0"/>
        <w:ind w:left="720"/>
        <w:rPr>
          <w:ins w:id="645" w:author="Mickey  Spiegel" w:date="2019-04-17T20:55:00Z"/>
          <w:rFonts w:eastAsia="Times New Roman"/>
          <w:color w:val="000000" w:themeColor="text1"/>
          <w:szCs w:val="18"/>
          <w:lang w:val="en-US" w:eastAsia="en-US" w:bidi="ar-SA"/>
        </w:rPr>
      </w:pPr>
      <w:proofErr w:type="spellStart"/>
      <w:ins w:id="646"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ins>
    </w:p>
    <w:p w14:paraId="2B50FE3D" w14:textId="6FE5F797" w:rsidR="005650E0" w:rsidRDefault="005650E0" w:rsidP="005650E0">
      <w:pPr>
        <w:spacing w:after="0"/>
        <w:ind w:left="720"/>
        <w:rPr>
          <w:ins w:id="647" w:author="Mickey  Spiegel" w:date="2019-04-17T20:55:00Z"/>
          <w:rFonts w:eastAsia="Times New Roman"/>
          <w:color w:val="000000" w:themeColor="text1"/>
          <w:szCs w:val="18"/>
          <w:lang w:val="en-US" w:eastAsia="en-US" w:bidi="ar-SA"/>
        </w:rPr>
      </w:pPr>
      <w:proofErr w:type="spellStart"/>
      <w:ins w:id="648"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_IOAM</w:t>
        </w:r>
        <w:r w:rsidRPr="009B5B13">
          <w:rPr>
            <w:rFonts w:eastAsia="Times New Roman"/>
            <w:color w:val="000000" w:themeColor="text1"/>
            <w:szCs w:val="18"/>
            <w:lang w:val="en-US" w:eastAsia="en-US" w:bidi="ar-SA"/>
          </w:rPr>
          <w:t>;</w:t>
        </w:r>
      </w:ins>
    </w:p>
    <w:p w14:paraId="5D3640C7" w14:textId="77777777" w:rsidR="005650E0" w:rsidRDefault="005650E0" w:rsidP="005650E0">
      <w:pPr>
        <w:spacing w:after="0"/>
        <w:ind w:left="720"/>
        <w:rPr>
          <w:ins w:id="649" w:author="Mickey  Spiegel" w:date="2019-04-17T20:55:00Z"/>
          <w:rFonts w:eastAsia="Times New Roman"/>
          <w:color w:val="000000" w:themeColor="text1"/>
          <w:szCs w:val="18"/>
          <w:lang w:val="en-US" w:eastAsia="en-US" w:bidi="ar-SA"/>
        </w:rPr>
      </w:pPr>
    </w:p>
    <w:p w14:paraId="04E365AF" w14:textId="74CFA070" w:rsidR="005650E0" w:rsidRPr="009B5B13" w:rsidRDefault="005650E0" w:rsidP="005650E0">
      <w:pPr>
        <w:spacing w:after="0"/>
        <w:ind w:left="720"/>
        <w:rPr>
          <w:ins w:id="650" w:author="Mickey  Spiegel" w:date="2019-04-17T20:55:00Z"/>
          <w:rFonts w:eastAsia="Times New Roman"/>
          <w:color w:val="000000" w:themeColor="text1"/>
          <w:szCs w:val="18"/>
          <w:lang w:val="en-US" w:eastAsia="en-US" w:bidi="ar-SA"/>
        </w:rPr>
      </w:pPr>
      <w:proofErr w:type="spellStart"/>
      <w:ins w:id="651"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ns w:id="652" w:author="Mickey  Spiegel" w:date="2019-04-17T20:59:00Z">
        <w:r>
          <w:rPr>
            <w:rFonts w:eastAsia="Times New Roman"/>
            <w:color w:val="000000" w:themeColor="text1"/>
            <w:szCs w:val="18"/>
            <w:lang w:val="en-US" w:eastAsia="en-US" w:bidi="ar-SA"/>
          </w:rPr>
          <w:t>IOAM_</w:t>
        </w:r>
      </w:ins>
      <w:ins w:id="653" w:author="Mickey  Spiegel" w:date="2019-04-17T20:55:00Z">
        <w:r>
          <w:rPr>
            <w:rFonts w:eastAsia="Times New Roman"/>
            <w:color w:val="000000" w:themeColor="text1"/>
            <w:szCs w:val="18"/>
            <w:lang w:val="en-US" w:eastAsia="en-US" w:bidi="ar-SA"/>
          </w:rPr>
          <w:t>TRACE_</w:t>
        </w:r>
      </w:ins>
      <w:ins w:id="654" w:author="Mickey  Spiegel" w:date="2019-04-17T20:59:00Z">
        <w:r>
          <w:rPr>
            <w:rFonts w:eastAsia="Times New Roman"/>
            <w:color w:val="000000" w:themeColor="text1"/>
            <w:szCs w:val="18"/>
            <w:lang w:val="en-US" w:eastAsia="en-US" w:bidi="ar-SA"/>
          </w:rPr>
          <w:t>TYPE</w:t>
        </w:r>
      </w:ins>
      <w:ins w:id="655" w:author="Mickey  Spiegel" w:date="2019-04-17T20:55:00Z">
        <w:r w:rsidRPr="009B5B13">
          <w:rPr>
            <w:rFonts w:eastAsia="Times New Roman"/>
            <w:color w:val="000000" w:themeColor="text1"/>
            <w:szCs w:val="18"/>
            <w:lang w:val="en-US" w:eastAsia="en-US" w:bidi="ar-SA"/>
          </w:rPr>
          <w:t>;</w:t>
        </w:r>
      </w:ins>
    </w:p>
    <w:p w14:paraId="22C09596" w14:textId="3F79744C" w:rsidR="005650E0" w:rsidRDefault="005650E0" w:rsidP="005650E0">
      <w:pPr>
        <w:spacing w:after="0"/>
        <w:ind w:left="720"/>
        <w:rPr>
          <w:ins w:id="656" w:author="Mickey  Spiegel" w:date="2019-04-17T20:55:00Z"/>
          <w:rFonts w:eastAsia="Times New Roman"/>
          <w:color w:val="000000" w:themeColor="text1"/>
          <w:szCs w:val="18"/>
          <w:lang w:val="en-US" w:eastAsia="en-US" w:bidi="ar-SA"/>
        </w:rPr>
      </w:pPr>
      <w:proofErr w:type="spellStart"/>
      <w:ins w:id="657"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ins>
    </w:p>
    <w:p w14:paraId="124D819E" w14:textId="77777777" w:rsidR="005650E0" w:rsidRDefault="005650E0" w:rsidP="005650E0">
      <w:pPr>
        <w:spacing w:after="0"/>
        <w:ind w:left="720"/>
        <w:rPr>
          <w:ins w:id="658" w:author="Mickey  Spiegel" w:date="2019-04-17T20:55:00Z"/>
          <w:rFonts w:eastAsia="Times New Roman"/>
          <w:color w:val="000000" w:themeColor="text1"/>
          <w:szCs w:val="18"/>
          <w:lang w:val="en-US" w:eastAsia="en-US" w:bidi="ar-SA"/>
        </w:rPr>
      </w:pPr>
    </w:p>
    <w:p w14:paraId="4CF54F4C" w14:textId="1AFCD34D" w:rsidR="005650E0" w:rsidRDefault="005650E0" w:rsidP="005650E0">
      <w:pPr>
        <w:spacing w:after="0"/>
        <w:ind w:left="720"/>
        <w:rPr>
          <w:ins w:id="659" w:author="Mickey  Spiegel" w:date="2019-04-17T20:55:00Z"/>
          <w:rFonts w:eastAsia="Times New Roman"/>
          <w:color w:val="000000" w:themeColor="text1"/>
          <w:szCs w:val="18"/>
          <w:lang w:val="en-US" w:eastAsia="en-US" w:bidi="ar-SA"/>
        </w:rPr>
      </w:pPr>
      <w:proofErr w:type="spellStart"/>
      <w:ins w:id="660"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ins>
    </w:p>
    <w:p w14:paraId="79EFE74E" w14:textId="55A10F24" w:rsidR="005650E0" w:rsidRDefault="005650E0" w:rsidP="005650E0">
      <w:pPr>
        <w:spacing w:after="0"/>
        <w:ind w:left="720"/>
        <w:rPr>
          <w:ins w:id="661" w:author="Mickey  Spiegel" w:date="2019-04-17T20:55:00Z"/>
          <w:rFonts w:eastAsia="Times New Roman"/>
          <w:color w:val="000000" w:themeColor="text1"/>
          <w:szCs w:val="18"/>
          <w:lang w:val="en-US" w:eastAsia="en-US" w:bidi="ar-SA"/>
        </w:rPr>
      </w:pPr>
      <w:proofErr w:type="spellStart"/>
      <w:ins w:id="662"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1500;</w:t>
        </w:r>
      </w:ins>
    </w:p>
    <w:p w14:paraId="03898D3B" w14:textId="77777777" w:rsidR="005650E0" w:rsidRDefault="005650E0" w:rsidP="005650E0">
      <w:pPr>
        <w:spacing w:after="0"/>
        <w:ind w:left="720"/>
        <w:rPr>
          <w:ins w:id="663" w:author="Mickey  Spiegel" w:date="2019-04-17T20:55:00Z"/>
          <w:rFonts w:eastAsia="Times New Roman"/>
          <w:color w:val="000000" w:themeColor="text1"/>
          <w:szCs w:val="18"/>
          <w:lang w:val="en-US" w:eastAsia="en-US" w:bidi="ar-SA"/>
        </w:rPr>
      </w:pPr>
    </w:p>
    <w:p w14:paraId="4EFBC781" w14:textId="7BB74897" w:rsidR="005650E0" w:rsidRPr="009B5B13" w:rsidRDefault="005650E0" w:rsidP="005650E0">
      <w:pPr>
        <w:spacing w:after="0"/>
        <w:ind w:left="720"/>
        <w:rPr>
          <w:ins w:id="664" w:author="Mickey  Spiegel" w:date="2019-04-17T20:55:00Z"/>
          <w:rFonts w:eastAsia="Times New Roman"/>
          <w:color w:val="000000" w:themeColor="text1"/>
          <w:szCs w:val="18"/>
          <w:lang w:val="en-US" w:eastAsia="en-US" w:bidi="ar-SA"/>
        </w:rPr>
      </w:pPr>
      <w:proofErr w:type="spellStart"/>
      <w:ins w:id="665"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ins>
    </w:p>
    <w:p w14:paraId="2C218D1C" w14:textId="6AE7E25A" w:rsidR="005650E0" w:rsidRDefault="005650E0" w:rsidP="005650E0">
      <w:pPr>
        <w:spacing w:after="0"/>
        <w:ind w:left="720"/>
        <w:rPr>
          <w:ins w:id="666" w:author="Mickey  Spiegel" w:date="2019-04-17T20:55:00Z"/>
          <w:rFonts w:eastAsia="Times New Roman"/>
          <w:color w:val="000000" w:themeColor="text1"/>
          <w:szCs w:val="18"/>
          <w:lang w:val="en-US" w:eastAsia="en-US" w:bidi="ar-SA"/>
        </w:rPr>
      </w:pPr>
      <w:proofErr w:type="spellStart"/>
      <w:ins w:id="667"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value.u8</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w:t>
        </w:r>
      </w:ins>
    </w:p>
    <w:p w14:paraId="1E2F3E92" w14:textId="77777777" w:rsidR="005650E0" w:rsidRDefault="005650E0" w:rsidP="005650E0">
      <w:pPr>
        <w:spacing w:after="0"/>
        <w:ind w:left="720"/>
        <w:rPr>
          <w:ins w:id="668" w:author="Mickey  Spiegel" w:date="2019-04-17T20:55:00Z"/>
          <w:rFonts w:eastAsia="Times New Roman"/>
          <w:color w:val="000000" w:themeColor="text1"/>
          <w:szCs w:val="18"/>
          <w:lang w:val="en-US" w:eastAsia="en-US" w:bidi="ar-SA"/>
        </w:rPr>
      </w:pPr>
    </w:p>
    <w:p w14:paraId="158020E3" w14:textId="1DEAD7BA" w:rsidR="005650E0" w:rsidRPr="009B5B13" w:rsidRDefault="005650E0" w:rsidP="005650E0">
      <w:pPr>
        <w:spacing w:after="0"/>
        <w:ind w:left="720"/>
        <w:rPr>
          <w:ins w:id="669" w:author="Mickey  Spiegel" w:date="2019-04-17T20:55:00Z"/>
          <w:rFonts w:eastAsia="Times New Roman"/>
          <w:color w:val="000000" w:themeColor="text1"/>
          <w:szCs w:val="18"/>
          <w:lang w:val="en-US" w:eastAsia="en-US" w:bidi="ar-SA"/>
        </w:rPr>
      </w:pPr>
      <w:proofErr w:type="spellStart"/>
      <w:ins w:id="670"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ins>
    </w:p>
    <w:p w14:paraId="6F7A60A1" w14:textId="474B620E" w:rsidR="005650E0" w:rsidRDefault="005650E0" w:rsidP="005650E0">
      <w:pPr>
        <w:spacing w:after="0"/>
        <w:ind w:left="720"/>
        <w:rPr>
          <w:ins w:id="671" w:author="Mickey  Spiegel" w:date="2019-04-17T20:55:00Z"/>
          <w:rFonts w:eastAsia="Times New Roman"/>
          <w:color w:val="000000" w:themeColor="text1"/>
          <w:szCs w:val="18"/>
          <w:lang w:val="en-US" w:eastAsia="en-US" w:bidi="ar-SA"/>
        </w:rPr>
      </w:pPr>
      <w:proofErr w:type="spellStart"/>
      <w:ins w:id="672"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true;</w:t>
        </w:r>
      </w:ins>
    </w:p>
    <w:p w14:paraId="44D9FB39" w14:textId="77777777" w:rsidR="005650E0" w:rsidRDefault="005650E0" w:rsidP="005650E0">
      <w:pPr>
        <w:spacing w:after="0"/>
        <w:ind w:left="720"/>
        <w:rPr>
          <w:ins w:id="673" w:author="Mickey  Spiegel" w:date="2019-04-17T20:55:00Z"/>
          <w:rFonts w:eastAsia="Times New Roman"/>
          <w:color w:val="000000" w:themeColor="text1"/>
          <w:szCs w:val="18"/>
          <w:lang w:val="en-US" w:eastAsia="en-US" w:bidi="ar-SA"/>
        </w:rPr>
      </w:pPr>
    </w:p>
    <w:p w14:paraId="35F70C6A" w14:textId="0AC02ACA" w:rsidR="005650E0" w:rsidRPr="009B5B13" w:rsidRDefault="0038208B" w:rsidP="005650E0">
      <w:pPr>
        <w:spacing w:after="0"/>
        <w:ind w:left="720"/>
        <w:rPr>
          <w:ins w:id="674" w:author="Mickey  Spiegel" w:date="2019-04-17T20:55:00Z"/>
          <w:rFonts w:eastAsia="Times New Roman"/>
          <w:color w:val="000000" w:themeColor="text1"/>
          <w:szCs w:val="18"/>
          <w:lang w:val="en-US" w:eastAsia="en-US" w:bidi="ar-SA"/>
        </w:rPr>
      </w:pPr>
      <w:proofErr w:type="spellStart"/>
      <w:ins w:id="675" w:author="Mickey  Spiegel" w:date="2019-04-17T20:55:00Z">
        <w:r>
          <w:rPr>
            <w:rFonts w:eastAsia="Times New Roman"/>
            <w:color w:val="000000" w:themeColor="text1"/>
            <w:szCs w:val="18"/>
            <w:lang w:val="en-US" w:eastAsia="en-US" w:bidi="ar-SA"/>
          </w:rPr>
          <w:t>sai_attr_list</w:t>
        </w:r>
        <w:proofErr w:type="spell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].id = SAI_TAM_</w:t>
        </w:r>
        <w:r w:rsidR="005650E0">
          <w:rPr>
            <w:rFonts w:eastAsia="Times New Roman"/>
            <w:color w:val="000000" w:themeColor="text1"/>
            <w:szCs w:val="18"/>
            <w:lang w:val="en-US" w:eastAsia="en-US" w:bidi="ar-SA"/>
          </w:rPr>
          <w:t>INT</w:t>
        </w:r>
        <w:r w:rsidR="005650E0" w:rsidRPr="009B5B13">
          <w:rPr>
            <w:rFonts w:eastAsia="Times New Roman"/>
            <w:color w:val="000000" w:themeColor="text1"/>
            <w:szCs w:val="18"/>
            <w:lang w:val="en-US" w:eastAsia="en-US" w:bidi="ar-SA"/>
          </w:rPr>
          <w:t>_ATTR_COLLECTOR_LIST;</w:t>
        </w:r>
      </w:ins>
    </w:p>
    <w:p w14:paraId="61A40337" w14:textId="02410CB5" w:rsidR="005650E0" w:rsidRPr="009B5B13" w:rsidRDefault="0038208B" w:rsidP="005650E0">
      <w:pPr>
        <w:spacing w:after="0"/>
        <w:ind w:left="720"/>
        <w:rPr>
          <w:ins w:id="676" w:author="Mickey  Spiegel" w:date="2019-04-17T20:55:00Z"/>
          <w:rFonts w:eastAsia="Times New Roman"/>
          <w:color w:val="000000" w:themeColor="text1"/>
          <w:szCs w:val="18"/>
          <w:lang w:val="en-US" w:eastAsia="en-US" w:bidi="ar-SA"/>
        </w:rPr>
      </w:pPr>
      <w:proofErr w:type="spellStart"/>
      <w:ins w:id="677" w:author="Mickey  Spiegel" w:date="2019-04-17T20:55:00Z">
        <w:r>
          <w:rPr>
            <w:rFonts w:eastAsia="Times New Roman"/>
            <w:color w:val="000000" w:themeColor="text1"/>
            <w:szCs w:val="18"/>
            <w:lang w:val="en-US" w:eastAsia="en-US" w:bidi="ar-SA"/>
          </w:rPr>
          <w:t>sai_attr_list</w:t>
        </w:r>
        <w:proofErr w:type="spell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w:t>
        </w:r>
        <w:proofErr w:type="spellStart"/>
        <w:r w:rsidR="005650E0" w:rsidRPr="009B5B13">
          <w:rPr>
            <w:rFonts w:eastAsia="Times New Roman"/>
            <w:color w:val="000000" w:themeColor="text1"/>
            <w:szCs w:val="18"/>
            <w:lang w:val="en-US" w:eastAsia="en-US" w:bidi="ar-SA"/>
          </w:rPr>
          <w:t>value.objlist.count</w:t>
        </w:r>
        <w:proofErr w:type="spellEnd"/>
        <w:r w:rsidR="005650E0" w:rsidRPr="009B5B13">
          <w:rPr>
            <w:rFonts w:eastAsia="Times New Roman"/>
            <w:color w:val="000000" w:themeColor="text1"/>
            <w:szCs w:val="18"/>
            <w:lang w:val="en-US" w:eastAsia="en-US" w:bidi="ar-SA"/>
          </w:rPr>
          <w:t xml:space="preserve"> = 1;</w:t>
        </w:r>
      </w:ins>
    </w:p>
    <w:p w14:paraId="6C1C4479" w14:textId="437AD9CE" w:rsidR="005650E0" w:rsidRPr="009B5B13" w:rsidRDefault="0038208B" w:rsidP="005650E0">
      <w:pPr>
        <w:spacing w:after="0"/>
        <w:ind w:left="720"/>
        <w:rPr>
          <w:ins w:id="678" w:author="Mickey  Spiegel" w:date="2019-04-17T20:55:00Z"/>
          <w:rFonts w:eastAsia="Times New Roman"/>
          <w:color w:val="000000" w:themeColor="text1"/>
          <w:szCs w:val="18"/>
          <w:lang w:val="en-US" w:eastAsia="en-US" w:bidi="ar-SA"/>
        </w:rPr>
      </w:pPr>
      <w:proofErr w:type="spellStart"/>
      <w:ins w:id="679" w:author="Mickey  Spiegel" w:date="2019-04-17T20:55:00Z">
        <w:r>
          <w:rPr>
            <w:rFonts w:eastAsia="Times New Roman"/>
            <w:color w:val="000000" w:themeColor="text1"/>
            <w:szCs w:val="18"/>
            <w:lang w:val="en-US" w:eastAsia="en-US" w:bidi="ar-SA"/>
          </w:rPr>
          <w:t>sai_attr_list</w:t>
        </w:r>
        <w:proofErr w:type="spell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w:t>
        </w:r>
        <w:proofErr w:type="spellStart"/>
        <w:r w:rsidR="005650E0" w:rsidRPr="009B5B13">
          <w:rPr>
            <w:rFonts w:eastAsia="Times New Roman"/>
            <w:color w:val="000000" w:themeColor="text1"/>
            <w:szCs w:val="18"/>
            <w:lang w:val="en-US" w:eastAsia="en-US" w:bidi="ar-SA"/>
          </w:rPr>
          <w:t>value.objlist.list</w:t>
        </w:r>
        <w:proofErr w:type="spellEnd"/>
        <w:r w:rsidR="005650E0" w:rsidRPr="009B5B13">
          <w:rPr>
            <w:rFonts w:eastAsia="Times New Roman"/>
            <w:color w:val="000000" w:themeColor="text1"/>
            <w:szCs w:val="18"/>
            <w:lang w:val="en-US" w:eastAsia="en-US" w:bidi="ar-SA"/>
          </w:rPr>
          <w:t>[0] = </w:t>
        </w:r>
        <w:proofErr w:type="spellStart"/>
        <w:r w:rsidR="005650E0" w:rsidRPr="009B5B13">
          <w:rPr>
            <w:rFonts w:eastAsia="Times New Roman"/>
            <w:bCs/>
            <w:color w:val="000000" w:themeColor="text1"/>
            <w:szCs w:val="18"/>
            <w:lang w:val="en-US" w:eastAsia="en-US" w:bidi="ar-SA"/>
          </w:rPr>
          <w:t>sai_tam_collector_obj</w:t>
        </w:r>
        <w:proofErr w:type="spellEnd"/>
        <w:r w:rsidR="005650E0" w:rsidRPr="009B5B13">
          <w:rPr>
            <w:rFonts w:eastAsia="Times New Roman"/>
            <w:color w:val="000000" w:themeColor="text1"/>
            <w:szCs w:val="18"/>
            <w:lang w:val="en-US" w:eastAsia="en-US" w:bidi="ar-SA"/>
          </w:rPr>
          <w:t>;</w:t>
        </w:r>
      </w:ins>
    </w:p>
    <w:p w14:paraId="137BBA97" w14:textId="77777777" w:rsidR="005650E0" w:rsidRDefault="005650E0" w:rsidP="005650E0">
      <w:pPr>
        <w:spacing w:after="0"/>
        <w:rPr>
          <w:ins w:id="680" w:author="Mickey  Spiegel" w:date="2019-04-17T20:55:00Z"/>
          <w:rFonts w:eastAsia="Times New Roman"/>
          <w:color w:val="000000" w:themeColor="text1"/>
          <w:szCs w:val="18"/>
          <w:lang w:val="en-US" w:eastAsia="en-US" w:bidi="ar-SA"/>
        </w:rPr>
      </w:pPr>
    </w:p>
    <w:p w14:paraId="094F5D96" w14:textId="0B1A91F9" w:rsidR="005650E0" w:rsidRPr="009B5B13" w:rsidRDefault="005650E0" w:rsidP="005650E0">
      <w:pPr>
        <w:spacing w:after="0"/>
        <w:ind w:left="720"/>
        <w:rPr>
          <w:ins w:id="681" w:author="Mickey  Spiegel" w:date="2019-04-17T20:55:00Z"/>
          <w:rFonts w:eastAsia="Times New Roman"/>
          <w:color w:val="000000" w:themeColor="text1"/>
          <w:szCs w:val="18"/>
          <w:lang w:val="en-US" w:eastAsia="en-US" w:bidi="ar-SA"/>
        </w:rPr>
      </w:pPr>
      <w:proofErr w:type="spellStart"/>
      <w:ins w:id="682"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ins>
    </w:p>
    <w:p w14:paraId="44C5FEC3" w14:textId="6B242499" w:rsidR="005650E0" w:rsidRDefault="005650E0" w:rsidP="005650E0">
      <w:pPr>
        <w:spacing w:after="0"/>
        <w:ind w:left="720"/>
        <w:rPr>
          <w:ins w:id="683" w:author="Mickey  Spiegel" w:date="2019-04-17T20:55:00Z"/>
          <w:rFonts w:eastAsia="Times New Roman"/>
          <w:color w:val="000000" w:themeColor="text1"/>
          <w:szCs w:val="18"/>
          <w:lang w:val="en-US" w:eastAsia="en-US" w:bidi="ar-SA"/>
        </w:rPr>
      </w:pPr>
      <w:proofErr w:type="spellStart"/>
      <w:ins w:id="684"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7ACB4C50" w14:textId="77777777" w:rsidR="005650E0" w:rsidRPr="009B5B13" w:rsidRDefault="005650E0" w:rsidP="005650E0">
      <w:pPr>
        <w:spacing w:after="0"/>
        <w:ind w:left="720"/>
        <w:rPr>
          <w:ins w:id="685" w:author="Mickey  Spiegel" w:date="2019-04-17T20:55:00Z"/>
          <w:rFonts w:eastAsia="Times New Roman"/>
          <w:color w:val="000000" w:themeColor="text1"/>
          <w:szCs w:val="18"/>
          <w:lang w:val="en-US" w:eastAsia="en-US" w:bidi="ar-SA"/>
        </w:rPr>
      </w:pPr>
      <w:ins w:id="686" w:author="Mickey  Spiegel" w:date="2019-04-17T20:55:00Z">
        <w:r w:rsidRPr="009B5B13">
          <w:rPr>
            <w:rFonts w:eastAsia="Times New Roman"/>
            <w:color w:val="000000" w:themeColor="text1"/>
            <w:szCs w:val="18"/>
            <w:lang w:eastAsia="en-US" w:bidi="ar-SA"/>
          </w:rPr>
          <w:t> </w:t>
        </w:r>
      </w:ins>
    </w:p>
    <w:p w14:paraId="643B9238" w14:textId="7F484E38" w:rsidR="005650E0" w:rsidRPr="009B5B13" w:rsidRDefault="005650E0" w:rsidP="005650E0">
      <w:pPr>
        <w:spacing w:after="0"/>
        <w:ind w:left="720"/>
        <w:rPr>
          <w:ins w:id="687" w:author="Mickey  Spiegel" w:date="2019-04-17T20:55:00Z"/>
          <w:rFonts w:eastAsia="Times New Roman"/>
          <w:color w:val="000000" w:themeColor="text1"/>
          <w:szCs w:val="18"/>
          <w:lang w:val="en-US" w:eastAsia="en-US" w:bidi="ar-SA"/>
        </w:rPr>
      </w:pPr>
      <w:proofErr w:type="spellStart"/>
      <w:ins w:id="688"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ins>
    </w:p>
    <w:p w14:paraId="5C65639B" w14:textId="77777777" w:rsidR="005650E0" w:rsidRPr="009B5B13" w:rsidRDefault="005650E0" w:rsidP="005650E0">
      <w:pPr>
        <w:spacing w:after="0"/>
        <w:ind w:left="720"/>
        <w:rPr>
          <w:ins w:id="689" w:author="Mickey  Spiegel" w:date="2019-04-17T20:55:00Z"/>
          <w:rFonts w:eastAsia="Times New Roman"/>
          <w:color w:val="000000" w:themeColor="text1"/>
          <w:szCs w:val="18"/>
          <w:lang w:val="en-US" w:eastAsia="en-US" w:bidi="ar-SA"/>
        </w:rPr>
      </w:pPr>
      <w:ins w:id="690" w:author="Mickey  Spiegel" w:date="2019-04-17T20:55:00Z">
        <w:r w:rsidRPr="009B5B13">
          <w:rPr>
            <w:rFonts w:eastAsia="Times New Roman"/>
            <w:color w:val="000000" w:themeColor="text1"/>
            <w:szCs w:val="18"/>
            <w:lang w:eastAsia="en-US" w:bidi="ar-SA"/>
          </w:rPr>
          <w:t> </w:t>
        </w:r>
      </w:ins>
    </w:p>
    <w:p w14:paraId="38AB156A" w14:textId="77777777" w:rsidR="005650E0" w:rsidRPr="009B5B13" w:rsidRDefault="005650E0" w:rsidP="005650E0">
      <w:pPr>
        <w:spacing w:after="0"/>
        <w:ind w:left="720"/>
        <w:rPr>
          <w:ins w:id="691" w:author="Mickey  Spiegel" w:date="2019-04-17T20:55:00Z"/>
          <w:rFonts w:eastAsia="Times New Roman"/>
          <w:color w:val="000000" w:themeColor="text1"/>
          <w:szCs w:val="18"/>
          <w:lang w:val="en-US" w:eastAsia="en-US" w:bidi="ar-SA"/>
        </w:rPr>
      </w:pPr>
      <w:proofErr w:type="spellStart"/>
      <w:ins w:id="692" w:author="Mickey  Spiegel" w:date="2019-04-17T20:55:00Z">
        <w:r w:rsidRPr="009B5B13">
          <w:rPr>
            <w:rFonts w:eastAsia="Times New Roman"/>
            <w:b/>
            <w:bCs/>
            <w:color w:val="000000" w:themeColor="text1"/>
            <w:szCs w:val="18"/>
            <w:lang w:val="en-US" w:eastAsia="en-US" w:bidi="ar-SA"/>
          </w:rPr>
          <w:t>sai_create_tam_</w:t>
        </w:r>
        <w:r>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_fn</w:t>
        </w:r>
        <w:proofErr w:type="spellEnd"/>
        <w:r w:rsidRPr="009B5B13">
          <w:rPr>
            <w:rFonts w:eastAsia="Times New Roman"/>
            <w:b/>
            <w:bCs/>
            <w:color w:val="000000" w:themeColor="text1"/>
            <w:szCs w:val="18"/>
            <w:lang w:val="en-US" w:eastAsia="en-US" w:bidi="ar-SA"/>
          </w:rPr>
          <w:t>(</w:t>
        </w:r>
      </w:ins>
    </w:p>
    <w:p w14:paraId="166150C3" w14:textId="77777777" w:rsidR="005650E0" w:rsidRPr="009B5B13" w:rsidRDefault="005650E0" w:rsidP="005650E0">
      <w:pPr>
        <w:spacing w:after="0"/>
        <w:ind w:left="1440"/>
        <w:rPr>
          <w:ins w:id="693" w:author="Mickey  Spiegel" w:date="2019-04-17T20:55:00Z"/>
          <w:rFonts w:eastAsia="Times New Roman"/>
          <w:color w:val="000000" w:themeColor="text1"/>
          <w:szCs w:val="18"/>
          <w:lang w:val="en-US" w:eastAsia="en-US" w:bidi="ar-SA"/>
        </w:rPr>
      </w:pPr>
      <w:ins w:id="694" w:author="Mickey  Spiegel" w:date="2019-04-17T20:55: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ins>
    </w:p>
    <w:p w14:paraId="2E6406BB" w14:textId="77777777" w:rsidR="005650E0" w:rsidRPr="009B5B13" w:rsidRDefault="005650E0" w:rsidP="005650E0">
      <w:pPr>
        <w:spacing w:after="0"/>
        <w:ind w:left="1440"/>
        <w:rPr>
          <w:ins w:id="695" w:author="Mickey  Spiegel" w:date="2019-04-17T20:55:00Z"/>
          <w:rFonts w:eastAsia="Times New Roman"/>
          <w:color w:val="000000" w:themeColor="text1"/>
          <w:szCs w:val="18"/>
          <w:lang w:val="en-US" w:eastAsia="en-US" w:bidi="ar-SA"/>
        </w:rPr>
      </w:pPr>
      <w:proofErr w:type="spellStart"/>
      <w:ins w:id="696" w:author="Mickey  Spiegel" w:date="2019-04-17T20:55: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4E630F1F" w14:textId="77777777" w:rsidR="005650E0" w:rsidRPr="009B5B13" w:rsidRDefault="005650E0" w:rsidP="005650E0">
      <w:pPr>
        <w:spacing w:after="0"/>
        <w:ind w:left="1440"/>
        <w:rPr>
          <w:ins w:id="697" w:author="Mickey  Spiegel" w:date="2019-04-17T20:55:00Z"/>
          <w:rFonts w:eastAsia="Times New Roman"/>
          <w:color w:val="000000" w:themeColor="text1"/>
          <w:szCs w:val="18"/>
          <w:lang w:val="en-US" w:eastAsia="en-US" w:bidi="ar-SA"/>
        </w:rPr>
      </w:pPr>
      <w:proofErr w:type="spellStart"/>
      <w:ins w:id="698"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4947F446" w14:textId="77777777" w:rsidR="005650E0" w:rsidRPr="009B5B13" w:rsidRDefault="005650E0" w:rsidP="005650E0">
      <w:pPr>
        <w:spacing w:after="0"/>
        <w:ind w:left="1440"/>
        <w:rPr>
          <w:ins w:id="699" w:author="Mickey  Spiegel" w:date="2019-04-17T20:55:00Z"/>
          <w:rFonts w:eastAsia="Times New Roman"/>
          <w:color w:val="000000" w:themeColor="text1"/>
          <w:szCs w:val="18"/>
          <w:lang w:val="en-US" w:eastAsia="en-US" w:bidi="ar-SA"/>
        </w:rPr>
      </w:pPr>
      <w:proofErr w:type="spellStart"/>
      <w:ins w:id="700"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107BF6F5" w14:textId="77777777" w:rsidR="005650E0" w:rsidRDefault="005650E0" w:rsidP="005650E0">
      <w:pPr>
        <w:spacing w:after="0"/>
        <w:ind w:left="230"/>
        <w:rPr>
          <w:ins w:id="701" w:author="Mickey  Spiegel" w:date="2019-04-17T21:05:00Z"/>
          <w:rFonts w:eastAsia="Times New Roman"/>
          <w:b/>
          <w:bCs/>
          <w:color w:val="000000" w:themeColor="text1"/>
          <w:szCs w:val="18"/>
          <w:lang w:eastAsia="en-US" w:bidi="ar-SA"/>
        </w:rPr>
      </w:pPr>
    </w:p>
    <w:p w14:paraId="3BF19D65" w14:textId="6EB75466" w:rsidR="005650E0" w:rsidRPr="004733B7" w:rsidRDefault="005650E0" w:rsidP="005650E0">
      <w:pPr>
        <w:spacing w:after="0"/>
        <w:ind w:left="230"/>
        <w:rPr>
          <w:ins w:id="702" w:author="Mickey  Spiegel" w:date="2019-04-17T21:05:00Z"/>
          <w:rFonts w:eastAsia="Times New Roman"/>
          <w:color w:val="000000" w:themeColor="text1"/>
          <w:szCs w:val="18"/>
          <w:lang w:val="en-US" w:eastAsia="en-US" w:bidi="ar-SA"/>
        </w:rPr>
      </w:pPr>
      <w:ins w:id="703" w:author="Mickey  Spiegel" w:date="2019-04-17T21:0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B5</w:t>
        </w:r>
        <w:r w:rsidRPr="004733B7">
          <w:rPr>
            <w:rFonts w:eastAsia="Times New Roman"/>
            <w:b/>
            <w:bCs/>
            <w:color w:val="000000" w:themeColor="text1"/>
            <w:szCs w:val="18"/>
            <w:lang w:eastAsia="en-US" w:bidi="ar-SA"/>
          </w:rPr>
          <w:t xml:space="preserve">: Create </w:t>
        </w:r>
        <w:r>
          <w:rPr>
            <w:rFonts w:eastAsia="Times New Roman"/>
            <w:b/>
            <w:bCs/>
            <w:color w:val="000000" w:themeColor="text1"/>
            <w:szCs w:val="18"/>
            <w:lang w:eastAsia="en-US" w:bidi="ar-SA"/>
          </w:rPr>
          <w:t xml:space="preserve">an ACL table, an ACL entry, and </w:t>
        </w:r>
      </w:ins>
      <w:ins w:id="704" w:author="Mickey  Spiegel" w:date="2019-04-17T21:12:00Z">
        <w:r w:rsidR="007A32CC">
          <w:rPr>
            <w:rFonts w:eastAsia="Times New Roman"/>
            <w:b/>
            <w:bCs/>
            <w:color w:val="000000" w:themeColor="text1"/>
            <w:szCs w:val="18"/>
            <w:lang w:eastAsia="en-US" w:bidi="ar-SA"/>
          </w:rPr>
          <w:t>add the</w:t>
        </w:r>
      </w:ins>
      <w:ins w:id="705" w:author="Mickey  Spiegel" w:date="2019-04-17T21:05:00Z">
        <w:r>
          <w:rPr>
            <w:rFonts w:eastAsia="Times New Roman"/>
            <w:b/>
            <w:bCs/>
            <w:color w:val="000000" w:themeColor="text1"/>
            <w:szCs w:val="18"/>
            <w:lang w:eastAsia="en-US" w:bidi="ar-SA"/>
          </w:rPr>
          <w:t xml:space="preserve"> ACL table </w:t>
        </w:r>
      </w:ins>
      <w:ins w:id="706" w:author="Mickey  Spiegel" w:date="2019-04-17T21:12:00Z">
        <w:r w:rsidR="007A32CC">
          <w:rPr>
            <w:rFonts w:eastAsia="Times New Roman"/>
            <w:b/>
            <w:bCs/>
            <w:color w:val="000000" w:themeColor="text1"/>
            <w:szCs w:val="18"/>
            <w:lang w:eastAsia="en-US" w:bidi="ar-SA"/>
          </w:rPr>
          <w:t>to an existing ACL group</w:t>
        </w:r>
      </w:ins>
      <w:ins w:id="707" w:author="Mickey  Spiegel" w:date="2019-04-17T21:05:00Z">
        <w:r w:rsidR="007A32CC">
          <w:rPr>
            <w:rFonts w:eastAsia="Times New Roman"/>
            <w:b/>
            <w:bCs/>
            <w:color w:val="000000" w:themeColor="text1"/>
            <w:szCs w:val="18"/>
            <w:lang w:eastAsia="en-US" w:bidi="ar-SA"/>
          </w:rPr>
          <w:t xml:space="preserve"> that one or more ports binds</w:t>
        </w:r>
      </w:ins>
    </w:p>
    <w:p w14:paraId="3F3002FC" w14:textId="77777777" w:rsidR="005650E0" w:rsidRPr="003957F7" w:rsidRDefault="005650E0" w:rsidP="005650E0">
      <w:pPr>
        <w:spacing w:after="0"/>
        <w:ind w:left="720"/>
        <w:rPr>
          <w:ins w:id="708" w:author="Mickey  Spiegel" w:date="2019-04-17T21:05:00Z"/>
          <w:rFonts w:eastAsia="Times New Roman"/>
          <w:color w:val="000000" w:themeColor="text1"/>
          <w:szCs w:val="18"/>
          <w:lang w:val="en-US" w:eastAsia="en-US" w:bidi="ar-SA"/>
        </w:rPr>
      </w:pPr>
    </w:p>
    <w:p w14:paraId="2FEF487A" w14:textId="77777777" w:rsidR="005650E0" w:rsidRPr="003957F7" w:rsidRDefault="005650E0" w:rsidP="005650E0">
      <w:pPr>
        <w:spacing w:after="0"/>
        <w:ind w:left="720"/>
        <w:rPr>
          <w:ins w:id="709" w:author="Mickey  Spiegel" w:date="2019-04-17T21:05:00Z"/>
          <w:rFonts w:eastAsia="Times New Roman"/>
          <w:color w:val="000000" w:themeColor="text1"/>
          <w:szCs w:val="18"/>
          <w:lang w:val="en-US" w:eastAsia="en-US" w:bidi="ar-SA"/>
        </w:rPr>
      </w:pPr>
      <w:ins w:id="710" w:author="Mickey  Spiegel" w:date="2019-04-17T21:05:00Z">
        <w:r w:rsidRPr="003957F7">
          <w:rPr>
            <w:rFonts w:eastAsia="Times New Roman"/>
            <w:color w:val="000000" w:themeColor="text1"/>
            <w:szCs w:val="18"/>
            <w:lang w:val="en-US" w:eastAsia="en-US" w:bidi="ar-SA"/>
          </w:rPr>
          <w:t>// Create an ACL table acl_table_id</w:t>
        </w:r>
        <w:r>
          <w:rPr>
            <w:rFonts w:eastAsia="Times New Roman"/>
            <w:color w:val="000000" w:themeColor="text1"/>
            <w:szCs w:val="18"/>
            <w:lang w:val="en-US" w:eastAsia="en-US" w:bidi="ar-SA"/>
          </w:rPr>
          <w:t>1</w:t>
        </w:r>
      </w:ins>
    </w:p>
    <w:p w14:paraId="09BC3C60" w14:textId="77777777" w:rsidR="005650E0" w:rsidRPr="003957F7" w:rsidRDefault="005650E0" w:rsidP="005650E0">
      <w:pPr>
        <w:spacing w:after="0"/>
        <w:ind w:left="720"/>
        <w:rPr>
          <w:ins w:id="711" w:author="Mickey  Spiegel" w:date="2019-04-17T21:05:00Z"/>
          <w:rFonts w:eastAsia="Times New Roman"/>
          <w:color w:val="000000" w:themeColor="text1"/>
          <w:szCs w:val="18"/>
          <w:lang w:val="en-US" w:eastAsia="en-US" w:bidi="ar-SA"/>
        </w:rPr>
      </w:pPr>
      <w:proofErr w:type="spellStart"/>
      <w:ins w:id="712" w:author="Mickey  Spiegel" w:date="2019-04-17T21:05:00Z">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ins>
    </w:p>
    <w:p w14:paraId="1564F05E" w14:textId="77777777" w:rsidR="005650E0" w:rsidRPr="003957F7" w:rsidRDefault="005650E0" w:rsidP="005650E0">
      <w:pPr>
        <w:spacing w:after="0"/>
        <w:ind w:left="720"/>
        <w:rPr>
          <w:ins w:id="713" w:author="Mickey  Spiegel" w:date="2019-04-17T21:05:00Z"/>
          <w:rFonts w:eastAsia="Times New Roman"/>
          <w:color w:val="000000" w:themeColor="text1"/>
          <w:szCs w:val="18"/>
          <w:lang w:val="en-US" w:eastAsia="en-US" w:bidi="ar-SA"/>
        </w:rPr>
      </w:pPr>
      <w:proofErr w:type="spellStart"/>
      <w:ins w:id="714" w:author="Mickey  Spiegel" w:date="2019-04-17T21:05: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[0].id = SAI_ACL_TABLE_ATTR_ACL_STAGE;</w:t>
        </w:r>
      </w:ins>
    </w:p>
    <w:p w14:paraId="5C65F02F" w14:textId="77777777" w:rsidR="005650E0" w:rsidRPr="003957F7" w:rsidRDefault="005650E0" w:rsidP="005650E0">
      <w:pPr>
        <w:spacing w:after="0"/>
        <w:ind w:left="720"/>
        <w:rPr>
          <w:ins w:id="715" w:author="Mickey  Spiegel" w:date="2019-04-17T21:05:00Z"/>
          <w:rFonts w:eastAsia="Times New Roman"/>
          <w:color w:val="000000" w:themeColor="text1"/>
          <w:szCs w:val="18"/>
          <w:lang w:val="en-US" w:eastAsia="en-US" w:bidi="ar-SA"/>
        </w:rPr>
      </w:pPr>
      <w:proofErr w:type="spellStart"/>
      <w:ins w:id="716" w:author="Mickey  Spiegel" w:date="2019-04-17T21:05: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[0].value.s32 = SAI_ACL_STAGE_INGRESS;</w:t>
        </w:r>
      </w:ins>
    </w:p>
    <w:p w14:paraId="4DBC1117" w14:textId="77777777" w:rsidR="005650E0" w:rsidRPr="003957F7" w:rsidRDefault="005650E0" w:rsidP="005650E0">
      <w:pPr>
        <w:spacing w:after="0"/>
        <w:rPr>
          <w:ins w:id="717" w:author="Mickey  Spiegel" w:date="2019-04-17T21:05:00Z"/>
          <w:rFonts w:eastAsia="Times New Roman"/>
          <w:color w:val="000000" w:themeColor="text1"/>
          <w:szCs w:val="18"/>
          <w:lang w:val="en-US" w:eastAsia="en-US" w:bidi="ar-SA"/>
        </w:rPr>
      </w:pPr>
    </w:p>
    <w:p w14:paraId="42E88D47" w14:textId="77777777" w:rsidR="005650E0" w:rsidRPr="003957F7" w:rsidRDefault="005650E0" w:rsidP="005650E0">
      <w:pPr>
        <w:spacing w:after="0"/>
        <w:ind w:left="720"/>
        <w:rPr>
          <w:ins w:id="718" w:author="Mickey  Spiegel" w:date="2019-04-17T21:05:00Z"/>
          <w:rFonts w:eastAsia="Times New Roman"/>
          <w:color w:val="000000" w:themeColor="text1"/>
          <w:szCs w:val="18"/>
          <w:lang w:val="en-US" w:eastAsia="en-US" w:bidi="ar-SA"/>
        </w:rPr>
      </w:pPr>
      <w:proofErr w:type="spellStart"/>
      <w:ins w:id="719" w:author="Mickey  Spiegel" w:date="2019-04-17T21:05: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ins>
    </w:p>
    <w:p w14:paraId="6E80A22D" w14:textId="77777777" w:rsidR="005650E0" w:rsidRPr="003957F7" w:rsidRDefault="005650E0" w:rsidP="005650E0">
      <w:pPr>
        <w:spacing w:after="0"/>
        <w:ind w:left="720"/>
        <w:rPr>
          <w:ins w:id="720" w:author="Mickey  Spiegel" w:date="2019-04-17T21:05:00Z"/>
          <w:rFonts w:eastAsia="Times New Roman"/>
          <w:color w:val="000000" w:themeColor="text1"/>
          <w:szCs w:val="18"/>
          <w:lang w:val="en-US" w:eastAsia="en-US" w:bidi="ar-SA"/>
        </w:rPr>
      </w:pPr>
      <w:proofErr w:type="spellStart"/>
      <w:ins w:id="721" w:author="Mickey  Spiegel" w:date="2019-04-17T21:05: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ins>
    </w:p>
    <w:p w14:paraId="57DA79D4" w14:textId="77777777" w:rsidR="005650E0" w:rsidRPr="003957F7" w:rsidRDefault="005650E0" w:rsidP="005650E0">
      <w:pPr>
        <w:spacing w:after="0"/>
        <w:rPr>
          <w:ins w:id="722" w:author="Mickey  Spiegel" w:date="2019-04-17T21:05:00Z"/>
          <w:rFonts w:eastAsia="Times New Roman"/>
          <w:color w:val="000000" w:themeColor="text1"/>
          <w:szCs w:val="18"/>
          <w:lang w:val="en-US" w:eastAsia="en-US" w:bidi="ar-SA"/>
        </w:rPr>
      </w:pPr>
    </w:p>
    <w:p w14:paraId="73809FFD" w14:textId="77777777" w:rsidR="005650E0" w:rsidRPr="003957F7" w:rsidRDefault="005650E0" w:rsidP="005650E0">
      <w:pPr>
        <w:spacing w:after="0"/>
        <w:ind w:left="720"/>
        <w:rPr>
          <w:ins w:id="723" w:author="Mickey  Spiegel" w:date="2019-04-17T21:05:00Z"/>
          <w:rFonts w:eastAsia="Times New Roman"/>
          <w:color w:val="000000" w:themeColor="text1"/>
          <w:szCs w:val="18"/>
          <w:lang w:val="en-US" w:eastAsia="en-US" w:bidi="ar-SA"/>
        </w:rPr>
      </w:pPr>
      <w:proofErr w:type="spellStart"/>
      <w:ins w:id="724" w:author="Mickey  Spiegel" w:date="2019-04-17T21:05: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create_acl_table</w:t>
        </w:r>
        <w:proofErr w:type="spellEnd"/>
        <w:r w:rsidRPr="003957F7">
          <w:rPr>
            <w:rFonts w:eastAsia="Times New Roman"/>
            <w:color w:val="000000" w:themeColor="text1"/>
            <w:szCs w:val="18"/>
            <w:lang w:val="en-US" w:eastAsia="en-US" w:bidi="ar-SA"/>
          </w:rPr>
          <w:t>(&amp;acl_table_id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ins>
    </w:p>
    <w:p w14:paraId="2886B548" w14:textId="77777777" w:rsidR="005650E0" w:rsidRPr="003957F7" w:rsidRDefault="005650E0" w:rsidP="005650E0">
      <w:pPr>
        <w:spacing w:after="0"/>
        <w:ind w:left="720"/>
        <w:rPr>
          <w:ins w:id="725" w:author="Mickey  Spiegel" w:date="2019-04-17T21:05:00Z"/>
          <w:rFonts w:eastAsia="Times New Roman"/>
          <w:color w:val="000000" w:themeColor="text1"/>
          <w:szCs w:val="18"/>
          <w:lang w:val="en-US" w:eastAsia="en-US" w:bidi="ar-SA"/>
        </w:rPr>
      </w:pPr>
      <w:ins w:id="726" w:author="Mickey  Spiegel" w:date="2019-04-17T21:05:00Z">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ins>
    </w:p>
    <w:p w14:paraId="52E5551C" w14:textId="77777777" w:rsidR="005650E0" w:rsidRPr="003957F7" w:rsidRDefault="005650E0" w:rsidP="005650E0">
      <w:pPr>
        <w:spacing w:after="0"/>
        <w:ind w:left="720"/>
        <w:rPr>
          <w:ins w:id="727" w:author="Mickey  Spiegel" w:date="2019-04-17T21:05:00Z"/>
          <w:rFonts w:eastAsia="Times New Roman"/>
          <w:color w:val="000000" w:themeColor="text1"/>
          <w:szCs w:val="18"/>
          <w:lang w:val="en-US" w:eastAsia="en-US" w:bidi="ar-SA"/>
        </w:rPr>
      </w:pPr>
      <w:ins w:id="728" w:author="Mickey  Spiegel" w:date="2019-04-17T21:05: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42FEF7BA" w14:textId="77777777" w:rsidR="005650E0" w:rsidRPr="003957F7" w:rsidRDefault="005650E0" w:rsidP="005650E0">
      <w:pPr>
        <w:spacing w:after="0"/>
        <w:ind w:left="720"/>
        <w:rPr>
          <w:ins w:id="729" w:author="Mickey  Spiegel" w:date="2019-04-17T21:05:00Z"/>
          <w:rFonts w:eastAsia="Times New Roman"/>
          <w:color w:val="000000" w:themeColor="text1"/>
          <w:szCs w:val="18"/>
          <w:lang w:val="en-US" w:eastAsia="en-US" w:bidi="ar-SA"/>
        </w:rPr>
      </w:pPr>
      <w:ins w:id="730" w:author="Mickey  Spiegel" w:date="2019-04-17T21:05:00Z">
        <w:r w:rsidRPr="003957F7">
          <w:rPr>
            <w:rFonts w:eastAsia="Times New Roman"/>
            <w:color w:val="000000" w:themeColor="text1"/>
            <w:szCs w:val="18"/>
            <w:lang w:val="en-US" w:eastAsia="en-US" w:bidi="ar-SA"/>
          </w:rPr>
          <w:t>}</w:t>
        </w:r>
      </w:ins>
    </w:p>
    <w:p w14:paraId="4A726B45" w14:textId="77777777" w:rsidR="005650E0" w:rsidRPr="003957F7" w:rsidRDefault="005650E0" w:rsidP="005650E0">
      <w:pPr>
        <w:spacing w:after="0"/>
        <w:ind w:left="720"/>
        <w:rPr>
          <w:ins w:id="731" w:author="Mickey  Spiegel" w:date="2019-04-17T21:05:00Z"/>
          <w:rFonts w:eastAsia="Times New Roman"/>
          <w:color w:val="000000" w:themeColor="text1"/>
          <w:szCs w:val="18"/>
          <w:lang w:val="en-US" w:eastAsia="en-US" w:bidi="ar-SA"/>
        </w:rPr>
      </w:pPr>
    </w:p>
    <w:p w14:paraId="228A0199" w14:textId="77777777" w:rsidR="005650E0" w:rsidRPr="003957F7" w:rsidRDefault="005650E0" w:rsidP="005650E0">
      <w:pPr>
        <w:spacing w:after="0"/>
        <w:ind w:left="720"/>
        <w:rPr>
          <w:ins w:id="732" w:author="Mickey  Spiegel" w:date="2019-04-17T21:05:00Z"/>
          <w:rFonts w:eastAsia="Times New Roman"/>
          <w:color w:val="000000" w:themeColor="text1"/>
          <w:szCs w:val="18"/>
          <w:lang w:val="en-US" w:eastAsia="en-US" w:bidi="ar-SA"/>
        </w:rPr>
      </w:pPr>
      <w:ins w:id="733" w:author="Mickey  Spiegel" w:date="2019-04-17T21:05:00Z">
        <w:r w:rsidRPr="003957F7">
          <w:rPr>
            <w:rFonts w:eastAsia="Times New Roman"/>
            <w:color w:val="000000" w:themeColor="text1"/>
            <w:szCs w:val="18"/>
            <w:lang w:val="en-US" w:eastAsia="en-US" w:bidi="ar-SA"/>
          </w:rPr>
          <w:t xml:space="preserve">// Create an ACL table entry to </w:t>
        </w:r>
        <w:r>
          <w:rPr>
            <w:rFonts w:eastAsia="Times New Roman"/>
            <w:color w:val="000000" w:themeColor="text1"/>
            <w:szCs w:val="18"/>
            <w:lang w:val="en-US" w:eastAsia="en-US" w:bidi="ar-SA"/>
          </w:rPr>
          <w:t xml:space="preserve">match on </w:t>
        </w:r>
        <w:proofErr w:type="spellStart"/>
        <w:r>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ins>
    </w:p>
    <w:p w14:paraId="236C01A8" w14:textId="77777777" w:rsidR="005650E0" w:rsidRPr="003957F7" w:rsidRDefault="005650E0" w:rsidP="005650E0">
      <w:pPr>
        <w:spacing w:after="0"/>
        <w:ind w:left="720"/>
        <w:rPr>
          <w:ins w:id="734" w:author="Mickey  Spiegel" w:date="2019-04-17T21:05:00Z"/>
          <w:rFonts w:eastAsia="Times New Roman"/>
          <w:color w:val="000000" w:themeColor="text1"/>
          <w:szCs w:val="18"/>
          <w:lang w:val="en-US" w:eastAsia="en-US" w:bidi="ar-SA"/>
        </w:rPr>
      </w:pPr>
      <w:proofErr w:type="spellStart"/>
      <w:ins w:id="735"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[0].id = SAI_ACL_ENTRY_ATTR_TABLE_ID;</w:t>
        </w:r>
      </w:ins>
    </w:p>
    <w:p w14:paraId="018850EB" w14:textId="77777777" w:rsidR="005650E0" w:rsidRPr="006559B3" w:rsidRDefault="005650E0" w:rsidP="005650E0">
      <w:pPr>
        <w:spacing w:after="0"/>
        <w:ind w:left="720"/>
        <w:rPr>
          <w:ins w:id="736" w:author="Mickey  Spiegel" w:date="2019-04-17T21:05:00Z"/>
          <w:rFonts w:eastAsia="Times New Roman"/>
          <w:color w:val="000000" w:themeColor="text1"/>
          <w:szCs w:val="18"/>
          <w:lang w:val="en-US" w:eastAsia="en-US" w:bidi="ar-SA"/>
        </w:rPr>
      </w:pPr>
      <w:proofErr w:type="spellStart"/>
      <w:ins w:id="737"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ins>
    </w:p>
    <w:p w14:paraId="6594F467" w14:textId="77777777" w:rsidR="005650E0" w:rsidRDefault="005650E0" w:rsidP="005650E0">
      <w:pPr>
        <w:spacing w:after="0"/>
        <w:ind w:left="720"/>
        <w:rPr>
          <w:ins w:id="738" w:author="Mickey  Spiegel" w:date="2019-04-17T21:05:00Z"/>
          <w:rFonts w:eastAsia="Times New Roman"/>
          <w:color w:val="000000" w:themeColor="text1"/>
          <w:szCs w:val="18"/>
          <w:lang w:val="en-US" w:eastAsia="en-US" w:bidi="ar-SA"/>
        </w:rPr>
      </w:pPr>
    </w:p>
    <w:p w14:paraId="1E70F3A1" w14:textId="77777777" w:rsidR="005650E0" w:rsidRPr="003957F7" w:rsidRDefault="005650E0" w:rsidP="005650E0">
      <w:pPr>
        <w:spacing w:after="0"/>
        <w:ind w:left="720"/>
        <w:rPr>
          <w:ins w:id="739" w:author="Mickey  Spiegel" w:date="2019-04-17T21:05:00Z"/>
          <w:rFonts w:eastAsia="Times New Roman"/>
          <w:color w:val="000000" w:themeColor="text1"/>
          <w:szCs w:val="18"/>
          <w:lang w:val="en-US" w:eastAsia="en-US" w:bidi="ar-SA"/>
        </w:rPr>
      </w:pPr>
      <w:proofErr w:type="spellStart"/>
      <w:ins w:id="740"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[1].id = SAI_ACL_ENTRY_ATTR_PRIORITY;</w:t>
        </w:r>
      </w:ins>
    </w:p>
    <w:p w14:paraId="6E3F2F1E" w14:textId="77777777" w:rsidR="005650E0" w:rsidRPr="003957F7" w:rsidRDefault="005650E0" w:rsidP="005650E0">
      <w:pPr>
        <w:spacing w:after="0"/>
        <w:ind w:left="720"/>
        <w:rPr>
          <w:ins w:id="741" w:author="Mickey  Spiegel" w:date="2019-04-17T21:05:00Z"/>
          <w:rFonts w:eastAsia="Times New Roman"/>
          <w:color w:val="000000" w:themeColor="text1"/>
          <w:szCs w:val="18"/>
          <w:lang w:val="en-US" w:eastAsia="en-US" w:bidi="ar-SA"/>
        </w:rPr>
      </w:pPr>
      <w:proofErr w:type="spellStart"/>
      <w:ins w:id="742"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[1].value.u32 = 1;</w:t>
        </w:r>
      </w:ins>
    </w:p>
    <w:p w14:paraId="08FF849E" w14:textId="77777777" w:rsidR="005650E0" w:rsidRDefault="005650E0" w:rsidP="005650E0">
      <w:pPr>
        <w:spacing w:after="0"/>
        <w:ind w:left="720"/>
        <w:rPr>
          <w:ins w:id="743" w:author="Mickey  Spiegel" w:date="2019-04-17T21:05:00Z"/>
          <w:rFonts w:eastAsia="Times New Roman"/>
          <w:color w:val="000000" w:themeColor="text1"/>
          <w:szCs w:val="18"/>
          <w:lang w:val="en-US" w:eastAsia="en-US" w:bidi="ar-SA"/>
        </w:rPr>
      </w:pPr>
    </w:p>
    <w:p w14:paraId="4D8F5878" w14:textId="77777777" w:rsidR="005650E0" w:rsidRPr="003957F7" w:rsidRDefault="005650E0" w:rsidP="005650E0">
      <w:pPr>
        <w:spacing w:after="0"/>
        <w:ind w:left="720"/>
        <w:rPr>
          <w:ins w:id="744" w:author="Mickey  Spiegel" w:date="2019-04-17T21:05:00Z"/>
          <w:rFonts w:eastAsia="Times New Roman"/>
          <w:color w:val="000000" w:themeColor="text1"/>
          <w:szCs w:val="18"/>
          <w:lang w:val="en-US" w:eastAsia="en-US" w:bidi="ar-SA"/>
        </w:rPr>
      </w:pPr>
      <w:proofErr w:type="spellStart"/>
      <w:ins w:id="745"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[2].id = SAI_ACL_ENTRY_ATTR_FIELD_SRC_MAC;</w:t>
        </w:r>
      </w:ins>
    </w:p>
    <w:p w14:paraId="0F41E0D8" w14:textId="77777777" w:rsidR="005650E0" w:rsidRPr="006559B3" w:rsidRDefault="005650E0" w:rsidP="005650E0">
      <w:pPr>
        <w:spacing w:after="0"/>
        <w:ind w:left="720"/>
        <w:rPr>
          <w:ins w:id="746" w:author="Mickey  Spiegel" w:date="2019-04-17T21:05:00Z"/>
          <w:rFonts w:eastAsia="Times New Roman"/>
          <w:color w:val="000000" w:themeColor="text1"/>
          <w:szCs w:val="18"/>
          <w:lang w:val="en-US" w:eastAsia="en-US" w:bidi="ar-SA"/>
        </w:rPr>
      </w:pPr>
      <w:ins w:id="747" w:author="Mickey  Spiegel" w:date="2019-04-17T21:05:00Z">
        <w:r w:rsidRPr="003957F7">
          <w:rPr>
            <w:rFonts w:eastAsia="Times New Roman"/>
            <w:color w:val="000000" w:themeColor="text1"/>
            <w:szCs w:val="18"/>
            <w:lang w:val="en-US" w:eastAsia="en-US" w:bidi="ar-SA"/>
          </w:rPr>
          <w:lastRenderedPageBreak/>
          <w:t>CONVERT_MAC_TO_SAI_MAC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ins>
    </w:p>
    <w:p w14:paraId="6D5B6B80" w14:textId="77777777" w:rsidR="005650E0" w:rsidRDefault="005650E0" w:rsidP="005650E0">
      <w:pPr>
        <w:spacing w:after="0"/>
        <w:ind w:left="720"/>
        <w:rPr>
          <w:ins w:id="748" w:author="Mickey  Spiegel" w:date="2019-04-17T21:05:00Z"/>
          <w:rFonts w:eastAsia="Times New Roman"/>
          <w:color w:val="000000" w:themeColor="text1"/>
          <w:szCs w:val="18"/>
          <w:lang w:val="en-US" w:eastAsia="en-US" w:bidi="ar-SA"/>
        </w:rPr>
      </w:pPr>
    </w:p>
    <w:p w14:paraId="456A0DD1" w14:textId="50CA1B8E" w:rsidR="0038208B" w:rsidRPr="003957F7" w:rsidRDefault="0038208B" w:rsidP="0038208B">
      <w:pPr>
        <w:spacing w:after="0"/>
        <w:ind w:left="720"/>
        <w:rPr>
          <w:ins w:id="749" w:author="Mickey  Spiegel" w:date="2019-05-01T16:23:00Z"/>
          <w:rFonts w:eastAsia="Times New Roman"/>
          <w:color w:val="000000" w:themeColor="text1"/>
          <w:szCs w:val="18"/>
          <w:lang w:val="en-US" w:eastAsia="en-US" w:bidi="ar-SA"/>
        </w:rPr>
      </w:pPr>
      <w:proofErr w:type="spellStart"/>
      <w:ins w:id="750" w:author="Mickey  Spiegel" w:date="2019-05-01T16:23: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ACTION_INT</w:t>
        </w:r>
      </w:ins>
      <w:ins w:id="751" w:author="Mickey  Spiegel" w:date="2019-05-02T13:23:00Z">
        <w:r w:rsidR="00E37640">
          <w:rPr>
            <w:rFonts w:eastAsia="Times New Roman"/>
            <w:color w:val="000000" w:themeColor="text1"/>
            <w:szCs w:val="18"/>
            <w:lang w:val="en-US" w:eastAsia="en-US" w:bidi="ar-SA"/>
          </w:rPr>
          <w:t>_INSERT</w:t>
        </w:r>
      </w:ins>
      <w:ins w:id="752" w:author="Mickey  Spiegel" w:date="2019-05-01T16:23:00Z">
        <w:r w:rsidRPr="003957F7">
          <w:rPr>
            <w:rFonts w:eastAsia="Times New Roman"/>
            <w:color w:val="000000" w:themeColor="text1"/>
            <w:szCs w:val="18"/>
            <w:lang w:val="en-US" w:eastAsia="en-US" w:bidi="ar-SA"/>
          </w:rPr>
          <w:t>;</w:t>
        </w:r>
      </w:ins>
    </w:p>
    <w:p w14:paraId="10A0F421" w14:textId="77777777" w:rsidR="0038208B" w:rsidRPr="003957F7" w:rsidRDefault="0038208B" w:rsidP="0038208B">
      <w:pPr>
        <w:spacing w:after="0"/>
        <w:ind w:left="720"/>
        <w:rPr>
          <w:ins w:id="753" w:author="Mickey  Spiegel" w:date="2019-05-01T16:23:00Z"/>
          <w:rFonts w:eastAsia="Times New Roman"/>
          <w:color w:val="000000" w:themeColor="text1"/>
          <w:szCs w:val="18"/>
          <w:lang w:val="en-US" w:eastAsia="en-US" w:bidi="ar-SA"/>
        </w:rPr>
      </w:pPr>
      <w:proofErr w:type="spellStart"/>
      <w:ins w:id="754" w:author="Mickey  Spiegel" w:date="2019-05-01T16:23: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ins>
    </w:p>
    <w:p w14:paraId="09C24A5E" w14:textId="77777777" w:rsidR="0038208B" w:rsidRDefault="0038208B" w:rsidP="0038208B">
      <w:pPr>
        <w:spacing w:after="0"/>
        <w:rPr>
          <w:ins w:id="755" w:author="Mickey  Spiegel" w:date="2019-05-01T16:23:00Z"/>
          <w:rFonts w:eastAsia="Times New Roman"/>
          <w:color w:val="000000" w:themeColor="text1"/>
          <w:szCs w:val="18"/>
          <w:lang w:val="en-US" w:eastAsia="en-US" w:bidi="ar-SA"/>
        </w:rPr>
      </w:pPr>
    </w:p>
    <w:p w14:paraId="6737EDB5" w14:textId="748FF238" w:rsidR="005650E0" w:rsidRPr="003957F7" w:rsidRDefault="005650E0" w:rsidP="005650E0">
      <w:pPr>
        <w:spacing w:after="0"/>
        <w:ind w:left="720"/>
        <w:rPr>
          <w:ins w:id="756" w:author="Mickey  Spiegel" w:date="2019-04-17T21:05:00Z"/>
          <w:rFonts w:eastAsia="Times New Roman"/>
          <w:color w:val="000000" w:themeColor="text1"/>
          <w:szCs w:val="18"/>
          <w:lang w:val="en-US" w:eastAsia="en-US" w:bidi="ar-SA"/>
        </w:rPr>
      </w:pPr>
      <w:proofErr w:type="spellStart"/>
      <w:ins w:id="757"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4</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w:t>
        </w:r>
      </w:ins>
      <w:ins w:id="758" w:author="Mickey  Spiegel" w:date="2019-04-17T21:22:00Z">
        <w:r w:rsidR="00587348">
          <w:rPr>
            <w:rFonts w:eastAsia="Times New Roman"/>
            <w:color w:val="000000" w:themeColor="text1"/>
            <w:szCs w:val="18"/>
            <w:lang w:val="en-US" w:eastAsia="en-US" w:bidi="ar-SA"/>
          </w:rPr>
          <w:t>TAM_</w:t>
        </w:r>
      </w:ins>
      <w:ins w:id="759" w:author="Mickey  Spiegel" w:date="2019-04-17T21:06:00Z">
        <w:r w:rsidR="00587348">
          <w:rPr>
            <w:rFonts w:eastAsia="Times New Roman"/>
            <w:color w:val="000000" w:themeColor="text1"/>
            <w:szCs w:val="18"/>
            <w:lang w:val="en-US" w:eastAsia="en-US" w:bidi="ar-SA"/>
          </w:rPr>
          <w:t>INT</w:t>
        </w:r>
      </w:ins>
      <w:ins w:id="760" w:author="Mickey  Spiegel" w:date="2019-05-02T13:23:00Z">
        <w:r w:rsidR="00E37640">
          <w:rPr>
            <w:rFonts w:eastAsia="Times New Roman"/>
            <w:color w:val="000000" w:themeColor="text1"/>
            <w:szCs w:val="18"/>
            <w:lang w:val="en-US" w:eastAsia="en-US" w:bidi="ar-SA"/>
          </w:rPr>
          <w:t>_OBJECT</w:t>
        </w:r>
      </w:ins>
      <w:ins w:id="761" w:author="Mickey  Spiegel" w:date="2019-04-17T21:05:00Z">
        <w:r w:rsidRPr="003957F7">
          <w:rPr>
            <w:rFonts w:eastAsia="Times New Roman"/>
            <w:color w:val="000000" w:themeColor="text1"/>
            <w:szCs w:val="18"/>
            <w:lang w:val="en-US" w:eastAsia="en-US" w:bidi="ar-SA"/>
          </w:rPr>
          <w:t>;</w:t>
        </w:r>
      </w:ins>
    </w:p>
    <w:p w14:paraId="67A71B48" w14:textId="7E97A8A6" w:rsidR="005650E0" w:rsidRPr="003957F7" w:rsidRDefault="005650E0" w:rsidP="005650E0">
      <w:pPr>
        <w:spacing w:after="0"/>
        <w:ind w:left="720"/>
        <w:rPr>
          <w:ins w:id="762" w:author="Mickey  Spiegel" w:date="2019-04-17T21:05:00Z"/>
          <w:rFonts w:eastAsia="Times New Roman"/>
          <w:color w:val="000000" w:themeColor="text1"/>
          <w:szCs w:val="18"/>
          <w:lang w:val="en-US" w:eastAsia="en-US" w:bidi="ar-SA"/>
        </w:rPr>
      </w:pPr>
      <w:proofErr w:type="spellStart"/>
      <w:ins w:id="763" w:author="Mickey  Spiegel" w:date="2019-04-17T21:05:00Z">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sidR="0038208B">
          <w:rPr>
            <w:rFonts w:eastAsia="Times New Roman"/>
            <w:color w:val="000000" w:themeColor="text1"/>
            <w:szCs w:val="18"/>
            <w:lang w:val="en-US" w:eastAsia="en-US" w:bidi="ar-SA"/>
          </w:rPr>
          <w:t>4</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sidR="003A7AB1">
          <w:rPr>
            <w:rFonts w:eastAsia="Times New Roman"/>
            <w:color w:val="000000" w:themeColor="text1"/>
            <w:szCs w:val="18"/>
            <w:lang w:val="en-US" w:eastAsia="en-US" w:bidi="ar-SA"/>
          </w:rPr>
          <w:t>oid</w:t>
        </w:r>
        <w:proofErr w:type="spellEnd"/>
        <w:r w:rsidR="003A7AB1">
          <w:rPr>
            <w:rFonts w:eastAsia="Times New Roman"/>
            <w:color w:val="000000" w:themeColor="text1"/>
            <w:szCs w:val="18"/>
            <w:lang w:val="en-US" w:eastAsia="en-US" w:bidi="ar-SA"/>
          </w:rPr>
          <w:t xml:space="preserve"> = </w:t>
        </w:r>
        <w:proofErr w:type="spellStart"/>
        <w:r w:rsidR="003A7AB1">
          <w:rPr>
            <w:rFonts w:eastAsia="Times New Roman"/>
            <w:color w:val="000000" w:themeColor="text1"/>
            <w:szCs w:val="18"/>
            <w:lang w:val="en-US" w:eastAsia="en-US" w:bidi="ar-SA"/>
          </w:rPr>
          <w:t>sai_tam_int_obj</w:t>
        </w:r>
      </w:ins>
      <w:proofErr w:type="spellEnd"/>
      <w:ins w:id="764" w:author="Mickey  Spiegel" w:date="2019-04-17T21:07:00Z">
        <w:r w:rsidR="003A7AB1">
          <w:rPr>
            <w:rFonts w:eastAsia="Times New Roman"/>
            <w:color w:val="000000" w:themeColor="text1"/>
            <w:szCs w:val="18"/>
            <w:lang w:val="en-US" w:eastAsia="en-US" w:bidi="ar-SA"/>
          </w:rPr>
          <w:t>;</w:t>
        </w:r>
      </w:ins>
    </w:p>
    <w:p w14:paraId="10CE93E4" w14:textId="77777777" w:rsidR="005650E0" w:rsidRDefault="005650E0" w:rsidP="005650E0">
      <w:pPr>
        <w:spacing w:after="0"/>
        <w:rPr>
          <w:ins w:id="765" w:author="Mickey  Spiegel" w:date="2019-04-17T21:05:00Z"/>
          <w:rFonts w:eastAsia="Times New Roman"/>
          <w:color w:val="000000" w:themeColor="text1"/>
          <w:szCs w:val="18"/>
          <w:lang w:val="en-US" w:eastAsia="en-US" w:bidi="ar-SA"/>
        </w:rPr>
      </w:pPr>
    </w:p>
    <w:p w14:paraId="600C5988" w14:textId="3DB30CFF" w:rsidR="005650E0" w:rsidRPr="003957F7" w:rsidRDefault="005650E0" w:rsidP="005650E0">
      <w:pPr>
        <w:spacing w:after="0"/>
        <w:ind w:left="720"/>
        <w:rPr>
          <w:ins w:id="766" w:author="Mickey  Spiegel" w:date="2019-04-17T21:05:00Z"/>
          <w:rFonts w:eastAsia="Times New Roman"/>
          <w:color w:val="000000" w:themeColor="text1"/>
          <w:szCs w:val="18"/>
          <w:lang w:val="en-US" w:eastAsia="en-US" w:bidi="ar-SA"/>
        </w:rPr>
      </w:pPr>
      <w:proofErr w:type="spellStart"/>
      <w:ins w:id="767" w:author="Mickey  Spiegel" w:date="2019-04-17T21:05: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create_acl_entry</w:t>
        </w:r>
        <w:proofErr w:type="spellEnd"/>
        <w:r w:rsidRPr="003957F7">
          <w:rPr>
            <w:rFonts w:eastAsia="Times New Roman"/>
            <w:color w:val="000000" w:themeColor="text1"/>
            <w:szCs w:val="18"/>
            <w:lang w:val="en-US" w:eastAsia="en-US" w:bidi="ar-SA"/>
          </w:rPr>
          <w:t>(&amp;</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sidR="0038208B">
          <w:rPr>
            <w:rFonts w:eastAsia="Times New Roman"/>
            <w:color w:val="000000" w:themeColor="text1"/>
            <w:szCs w:val="18"/>
            <w:lang w:val="en-US" w:eastAsia="en-US" w:bidi="ar-SA"/>
          </w:rPr>
          <w:t>, 5</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ins>
    </w:p>
    <w:p w14:paraId="54D3B017" w14:textId="77777777" w:rsidR="005650E0" w:rsidRPr="003957F7" w:rsidRDefault="005650E0" w:rsidP="005650E0">
      <w:pPr>
        <w:spacing w:after="0"/>
        <w:ind w:left="720"/>
        <w:rPr>
          <w:ins w:id="768" w:author="Mickey  Spiegel" w:date="2019-04-17T21:05:00Z"/>
          <w:rFonts w:eastAsia="Times New Roman"/>
          <w:color w:val="000000" w:themeColor="text1"/>
          <w:szCs w:val="18"/>
          <w:lang w:val="en-US" w:eastAsia="en-US" w:bidi="ar-SA"/>
        </w:rPr>
      </w:pPr>
      <w:ins w:id="769" w:author="Mickey  Spiegel" w:date="2019-04-17T21:05:00Z">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ins>
    </w:p>
    <w:p w14:paraId="58173B98" w14:textId="77777777" w:rsidR="005650E0" w:rsidRPr="003957F7" w:rsidRDefault="005650E0" w:rsidP="005650E0">
      <w:pPr>
        <w:spacing w:after="0"/>
        <w:ind w:left="720"/>
        <w:rPr>
          <w:ins w:id="770" w:author="Mickey  Spiegel" w:date="2019-04-17T21:05:00Z"/>
          <w:rFonts w:eastAsia="Times New Roman"/>
          <w:color w:val="000000" w:themeColor="text1"/>
          <w:szCs w:val="18"/>
          <w:lang w:val="en-US" w:eastAsia="en-US" w:bidi="ar-SA"/>
        </w:rPr>
      </w:pPr>
      <w:ins w:id="771" w:author="Mickey  Spiegel" w:date="2019-04-17T21:05: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0E561CE0" w14:textId="77777777" w:rsidR="005650E0" w:rsidRPr="003957F7" w:rsidRDefault="005650E0" w:rsidP="005650E0">
      <w:pPr>
        <w:spacing w:after="0"/>
        <w:ind w:left="720"/>
        <w:rPr>
          <w:ins w:id="772" w:author="Mickey  Spiegel" w:date="2019-04-17T21:05:00Z"/>
          <w:rFonts w:eastAsia="Times New Roman"/>
          <w:color w:val="000000" w:themeColor="text1"/>
          <w:szCs w:val="18"/>
          <w:lang w:val="en-US" w:eastAsia="en-US" w:bidi="ar-SA"/>
        </w:rPr>
      </w:pPr>
      <w:ins w:id="773" w:author="Mickey  Spiegel" w:date="2019-04-17T21:05:00Z">
        <w:r w:rsidRPr="003957F7">
          <w:rPr>
            <w:rFonts w:eastAsia="Times New Roman"/>
            <w:color w:val="000000" w:themeColor="text1"/>
            <w:szCs w:val="18"/>
            <w:lang w:val="en-US" w:eastAsia="en-US" w:bidi="ar-SA"/>
          </w:rPr>
          <w:t>}</w:t>
        </w:r>
      </w:ins>
    </w:p>
    <w:p w14:paraId="2A8ACB04" w14:textId="77777777" w:rsidR="007A32CC" w:rsidRDefault="007A32CC" w:rsidP="007A32CC">
      <w:pPr>
        <w:spacing w:after="0"/>
        <w:ind w:left="720"/>
        <w:rPr>
          <w:ins w:id="774" w:author="Mickey  Spiegel" w:date="2019-04-17T21:12:00Z"/>
          <w:rFonts w:eastAsia="Times New Roman"/>
          <w:color w:val="000000" w:themeColor="text1"/>
          <w:szCs w:val="18"/>
          <w:lang w:eastAsia="en-US" w:bidi="ar-SA"/>
        </w:rPr>
      </w:pPr>
    </w:p>
    <w:p w14:paraId="01A38721" w14:textId="3DB82C38" w:rsidR="007A32CC" w:rsidRPr="003957F7" w:rsidRDefault="005650E0" w:rsidP="007A32CC">
      <w:pPr>
        <w:spacing w:after="0"/>
        <w:ind w:left="720"/>
        <w:rPr>
          <w:ins w:id="775" w:author="Mickey  Spiegel" w:date="2019-04-17T21:12:00Z"/>
          <w:rFonts w:eastAsia="Times New Roman"/>
          <w:color w:val="000000" w:themeColor="text1"/>
          <w:szCs w:val="18"/>
          <w:lang w:val="en-US" w:eastAsia="en-US" w:bidi="ar-SA"/>
        </w:rPr>
      </w:pPr>
      <w:ins w:id="776" w:author="Mickey  Spiegel" w:date="2019-04-17T21:05:00Z">
        <w:r w:rsidRPr="004733B7">
          <w:rPr>
            <w:rFonts w:eastAsia="Times New Roman"/>
            <w:color w:val="000000" w:themeColor="text1"/>
            <w:szCs w:val="18"/>
            <w:lang w:eastAsia="en-US" w:bidi="ar-SA"/>
          </w:rPr>
          <w:t> </w:t>
        </w:r>
      </w:ins>
      <w:ins w:id="777" w:author="Mickey  Spiegel" w:date="2019-04-17T21:12:00Z">
        <w:r w:rsidR="007A32CC" w:rsidRPr="003957F7">
          <w:rPr>
            <w:rFonts w:eastAsia="Times New Roman"/>
            <w:color w:val="000000" w:themeColor="text1"/>
            <w:szCs w:val="18"/>
            <w:lang w:val="en-US" w:eastAsia="en-US" w:bidi="ar-SA"/>
          </w:rPr>
          <w:t xml:space="preserve">// Create an ACL table </w:t>
        </w:r>
      </w:ins>
      <w:ins w:id="778" w:author="Mickey  Spiegel" w:date="2019-04-17T21:13:00Z">
        <w:r w:rsidR="007A32CC">
          <w:rPr>
            <w:rFonts w:eastAsia="Times New Roman"/>
            <w:color w:val="000000" w:themeColor="text1"/>
            <w:szCs w:val="18"/>
            <w:lang w:val="en-US" w:eastAsia="en-US" w:bidi="ar-SA"/>
          </w:rPr>
          <w:t xml:space="preserve">group member </w:t>
        </w:r>
      </w:ins>
      <w:proofErr w:type="spellStart"/>
      <w:ins w:id="779" w:author="Mickey  Spiegel" w:date="2019-04-17T21:12:00Z">
        <w:r w:rsidR="007A32CC" w:rsidRPr="003957F7">
          <w:rPr>
            <w:rFonts w:eastAsia="Times New Roman"/>
            <w:color w:val="000000" w:themeColor="text1"/>
            <w:szCs w:val="18"/>
            <w:lang w:val="en-US" w:eastAsia="en-US" w:bidi="ar-SA"/>
          </w:rPr>
          <w:t>acl_table</w:t>
        </w:r>
      </w:ins>
      <w:ins w:id="780" w:author="Mickey  Spiegel" w:date="2019-04-17T21:13:00Z">
        <w:r w:rsidR="007A32CC">
          <w:rPr>
            <w:rFonts w:eastAsia="Times New Roman"/>
            <w:color w:val="000000" w:themeColor="text1"/>
            <w:szCs w:val="18"/>
            <w:lang w:val="en-US" w:eastAsia="en-US" w:bidi="ar-SA"/>
          </w:rPr>
          <w:t>_group_member</w:t>
        </w:r>
      </w:ins>
      <w:ins w:id="781" w:author="Mickey  Spiegel" w:date="2019-04-17T21:12:00Z">
        <w:r w:rsidR="007A32CC" w:rsidRPr="003957F7">
          <w:rPr>
            <w:rFonts w:eastAsia="Times New Roman"/>
            <w:color w:val="000000" w:themeColor="text1"/>
            <w:szCs w:val="18"/>
            <w:lang w:val="en-US" w:eastAsia="en-US" w:bidi="ar-SA"/>
          </w:rPr>
          <w:t>_id</w:t>
        </w:r>
        <w:proofErr w:type="spellEnd"/>
      </w:ins>
    </w:p>
    <w:p w14:paraId="7983B3D5" w14:textId="4138DE62" w:rsidR="007A32CC" w:rsidRPr="003957F7" w:rsidRDefault="007A32CC" w:rsidP="007A32CC">
      <w:pPr>
        <w:spacing w:after="0"/>
        <w:ind w:left="720"/>
        <w:rPr>
          <w:ins w:id="782" w:author="Mickey  Spiegel" w:date="2019-04-17T21:12:00Z"/>
          <w:rFonts w:eastAsia="Times New Roman"/>
          <w:color w:val="000000" w:themeColor="text1"/>
          <w:szCs w:val="18"/>
          <w:lang w:val="en-US" w:eastAsia="en-US" w:bidi="ar-SA"/>
        </w:rPr>
      </w:pPr>
      <w:proofErr w:type="spellStart"/>
      <w:ins w:id="783" w:author="Mickey  Spiegel" w:date="2019-04-17T21:12:00Z">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acl_table</w:t>
        </w:r>
      </w:ins>
      <w:ins w:id="784" w:author="Mickey  Spiegel" w:date="2019-04-17T21:14:00Z">
        <w:r>
          <w:rPr>
            <w:rFonts w:eastAsia="Times New Roman"/>
            <w:color w:val="000000" w:themeColor="text1"/>
            <w:szCs w:val="18"/>
            <w:lang w:val="en-US" w:eastAsia="en-US" w:bidi="ar-SA"/>
          </w:rPr>
          <w:t>_group_member</w:t>
        </w:r>
      </w:ins>
      <w:ins w:id="785" w:author="Mickey  Spiegel" w:date="2019-04-17T21:12:00Z">
        <w:r w:rsidRPr="003957F7">
          <w:rPr>
            <w:rFonts w:eastAsia="Times New Roman"/>
            <w:color w:val="000000" w:themeColor="text1"/>
            <w:szCs w:val="18"/>
            <w:lang w:val="en-US" w:eastAsia="en-US" w:bidi="ar-SA"/>
          </w:rPr>
          <w:t>_id</w:t>
        </w:r>
        <w:proofErr w:type="spellEnd"/>
        <w:r w:rsidRPr="003957F7">
          <w:rPr>
            <w:rFonts w:eastAsia="Times New Roman"/>
            <w:color w:val="000000" w:themeColor="text1"/>
            <w:szCs w:val="18"/>
            <w:lang w:val="en-US" w:eastAsia="en-US" w:bidi="ar-SA"/>
          </w:rPr>
          <w:t xml:space="preserve"> = 0ULL;</w:t>
        </w:r>
      </w:ins>
    </w:p>
    <w:p w14:paraId="4C96F115" w14:textId="4827F817" w:rsidR="007A32CC" w:rsidRPr="003957F7" w:rsidRDefault="007A32CC" w:rsidP="007A32CC">
      <w:pPr>
        <w:spacing w:after="0"/>
        <w:ind w:left="720"/>
        <w:rPr>
          <w:ins w:id="786" w:author="Mickey  Spiegel" w:date="2019-04-17T21:12:00Z"/>
          <w:rFonts w:eastAsia="Times New Roman"/>
          <w:color w:val="000000" w:themeColor="text1"/>
          <w:szCs w:val="18"/>
          <w:lang w:val="en-US" w:eastAsia="en-US" w:bidi="ar-SA"/>
        </w:rPr>
      </w:pPr>
      <w:proofErr w:type="spellStart"/>
      <w:ins w:id="787" w:author="Mickey  Spiegel" w:date="2019-04-17T21:12: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[0].id = SAI_ACL_TABLE_</w:t>
        </w:r>
      </w:ins>
      <w:ins w:id="788" w:author="Mickey  Spiegel" w:date="2019-04-17T21:15:00Z">
        <w:r>
          <w:rPr>
            <w:rFonts w:eastAsia="Times New Roman"/>
            <w:color w:val="000000" w:themeColor="text1"/>
            <w:szCs w:val="18"/>
            <w:lang w:val="en-US" w:eastAsia="en-US" w:bidi="ar-SA"/>
          </w:rPr>
          <w:t>GROUP_MEMBER_</w:t>
        </w:r>
      </w:ins>
      <w:ins w:id="789" w:author="Mickey  Spiegel" w:date="2019-04-17T21:12:00Z">
        <w:r w:rsidRPr="003957F7">
          <w:rPr>
            <w:rFonts w:eastAsia="Times New Roman"/>
            <w:color w:val="000000" w:themeColor="text1"/>
            <w:szCs w:val="18"/>
            <w:lang w:val="en-US" w:eastAsia="en-US" w:bidi="ar-SA"/>
          </w:rPr>
          <w:t>ATTR_ACL_</w:t>
        </w:r>
      </w:ins>
      <w:ins w:id="790" w:author="Mickey  Spiegel" w:date="2019-04-17T21:15:00Z">
        <w:r>
          <w:rPr>
            <w:rFonts w:eastAsia="Times New Roman"/>
            <w:color w:val="000000" w:themeColor="text1"/>
            <w:szCs w:val="18"/>
            <w:lang w:val="en-US" w:eastAsia="en-US" w:bidi="ar-SA"/>
          </w:rPr>
          <w:t>TABLE_GROUP_ID</w:t>
        </w:r>
      </w:ins>
      <w:ins w:id="791" w:author="Mickey  Spiegel" w:date="2019-04-17T21:12:00Z">
        <w:r w:rsidRPr="003957F7">
          <w:rPr>
            <w:rFonts w:eastAsia="Times New Roman"/>
            <w:color w:val="000000" w:themeColor="text1"/>
            <w:szCs w:val="18"/>
            <w:lang w:val="en-US" w:eastAsia="en-US" w:bidi="ar-SA"/>
          </w:rPr>
          <w:t>;</w:t>
        </w:r>
      </w:ins>
    </w:p>
    <w:p w14:paraId="55AB9E00" w14:textId="6F003AAE" w:rsidR="007A32CC" w:rsidRPr="003957F7" w:rsidRDefault="007A32CC" w:rsidP="007A32CC">
      <w:pPr>
        <w:spacing w:after="0"/>
        <w:ind w:left="720"/>
        <w:rPr>
          <w:ins w:id="792" w:author="Mickey  Spiegel" w:date="2019-04-17T21:12:00Z"/>
          <w:rFonts w:eastAsia="Times New Roman"/>
          <w:color w:val="000000" w:themeColor="text1"/>
          <w:szCs w:val="18"/>
          <w:lang w:val="en-US" w:eastAsia="en-US" w:bidi="ar-SA"/>
        </w:rPr>
      </w:pPr>
      <w:proofErr w:type="spellStart"/>
      <w:ins w:id="793" w:author="Mickey  Spiegel" w:date="2019-04-17T21:12:00Z">
        <w:r>
          <w:rPr>
            <w:rFonts w:eastAsia="Times New Roman"/>
            <w:color w:val="000000" w:themeColor="text1"/>
            <w:szCs w:val="18"/>
            <w:lang w:val="en-US" w:eastAsia="en-US" w:bidi="ar-SA"/>
          </w:rPr>
          <w:t>acl_attr_list</w:t>
        </w:r>
        <w:proofErr w:type="spellEnd"/>
        <w:r>
          <w:rPr>
            <w:rFonts w:eastAsia="Times New Roman"/>
            <w:color w:val="000000" w:themeColor="text1"/>
            <w:szCs w:val="18"/>
            <w:lang w:val="en-US" w:eastAsia="en-US" w:bidi="ar-SA"/>
          </w:rPr>
          <w:t>[0].</w:t>
        </w:r>
        <w:proofErr w:type="spellStart"/>
        <w:r>
          <w:rPr>
            <w:rFonts w:eastAsia="Times New Roman"/>
            <w:color w:val="000000" w:themeColor="text1"/>
            <w:szCs w:val="18"/>
            <w:lang w:val="en-US" w:eastAsia="en-US" w:bidi="ar-SA"/>
          </w:rPr>
          <w:t>oid</w:t>
        </w:r>
        <w:proofErr w:type="spellEnd"/>
        <w:r w:rsidRPr="003957F7">
          <w:rPr>
            <w:rFonts w:eastAsia="Times New Roman"/>
            <w:color w:val="000000" w:themeColor="text1"/>
            <w:szCs w:val="18"/>
            <w:lang w:val="en-US" w:eastAsia="en-US" w:bidi="ar-SA"/>
          </w:rPr>
          <w:t xml:space="preserve"> = </w:t>
        </w:r>
      </w:ins>
      <w:proofErr w:type="spellStart"/>
      <w:ins w:id="794" w:author="Mickey  Spiegel" w:date="2019-04-17T21:16:00Z">
        <w:r>
          <w:rPr>
            <w:rFonts w:eastAsia="Times New Roman"/>
            <w:color w:val="000000" w:themeColor="text1"/>
            <w:szCs w:val="18"/>
            <w:lang w:val="en-US" w:eastAsia="en-US" w:bidi="ar-SA"/>
          </w:rPr>
          <w:t>acl_table_group</w:t>
        </w:r>
        <w:r w:rsidR="001F11D7">
          <w:rPr>
            <w:rFonts w:eastAsia="Times New Roman"/>
            <w:color w:val="000000" w:themeColor="text1"/>
            <w:szCs w:val="18"/>
            <w:lang w:val="en-US" w:eastAsia="en-US" w:bidi="ar-SA"/>
          </w:rPr>
          <w:t>_id</w:t>
        </w:r>
      </w:ins>
      <w:proofErr w:type="spellEnd"/>
      <w:ins w:id="795" w:author="Mickey  Spiegel" w:date="2019-04-17T21:12:00Z">
        <w:r w:rsidRPr="003957F7">
          <w:rPr>
            <w:rFonts w:eastAsia="Times New Roman"/>
            <w:color w:val="000000" w:themeColor="text1"/>
            <w:szCs w:val="18"/>
            <w:lang w:val="en-US" w:eastAsia="en-US" w:bidi="ar-SA"/>
          </w:rPr>
          <w:t>;</w:t>
        </w:r>
      </w:ins>
    </w:p>
    <w:p w14:paraId="33D94B01" w14:textId="77777777" w:rsidR="007A32CC" w:rsidRPr="003957F7" w:rsidRDefault="007A32CC" w:rsidP="007A32CC">
      <w:pPr>
        <w:spacing w:after="0"/>
        <w:rPr>
          <w:ins w:id="796" w:author="Mickey  Spiegel" w:date="2019-04-17T21:12:00Z"/>
          <w:rFonts w:eastAsia="Times New Roman"/>
          <w:color w:val="000000" w:themeColor="text1"/>
          <w:szCs w:val="18"/>
          <w:lang w:val="en-US" w:eastAsia="en-US" w:bidi="ar-SA"/>
        </w:rPr>
      </w:pPr>
    </w:p>
    <w:p w14:paraId="321F3982" w14:textId="721FEB02" w:rsidR="007A32CC" w:rsidRPr="003957F7" w:rsidRDefault="007A32CC" w:rsidP="007A32CC">
      <w:pPr>
        <w:spacing w:after="0"/>
        <w:ind w:left="720"/>
        <w:rPr>
          <w:ins w:id="797" w:author="Mickey  Spiegel" w:date="2019-04-17T21:12:00Z"/>
          <w:rFonts w:eastAsia="Times New Roman"/>
          <w:color w:val="000000" w:themeColor="text1"/>
          <w:szCs w:val="18"/>
          <w:lang w:val="en-US" w:eastAsia="en-US" w:bidi="ar-SA"/>
        </w:rPr>
      </w:pPr>
      <w:proofErr w:type="spellStart"/>
      <w:ins w:id="798" w:author="Mickey  Spiegel" w:date="2019-04-17T21:12: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w:t>
        </w:r>
      </w:ins>
      <w:ins w:id="799" w:author="Mickey  Spiegel" w:date="2019-04-17T21:16:00Z">
        <w:r w:rsidR="001F11D7">
          <w:rPr>
            <w:rFonts w:eastAsia="Times New Roman"/>
            <w:color w:val="000000" w:themeColor="text1"/>
            <w:szCs w:val="18"/>
            <w:lang w:val="en-US" w:eastAsia="en-US" w:bidi="ar-SA"/>
          </w:rPr>
          <w:t>GROUP_MEMBER_</w:t>
        </w:r>
      </w:ins>
      <w:ins w:id="800" w:author="Mickey  Spiegel" w:date="2019-04-17T21:12:00Z">
        <w:r w:rsidRPr="003957F7">
          <w:rPr>
            <w:rFonts w:eastAsia="Times New Roman"/>
            <w:color w:val="000000" w:themeColor="text1"/>
            <w:szCs w:val="18"/>
            <w:lang w:val="en-US" w:eastAsia="en-US" w:bidi="ar-SA"/>
          </w:rPr>
          <w:t>ATTR_</w:t>
        </w:r>
      </w:ins>
      <w:ins w:id="801" w:author="Mickey  Spiegel" w:date="2019-04-17T21:17:00Z">
        <w:r w:rsidR="001F11D7">
          <w:rPr>
            <w:rFonts w:eastAsia="Times New Roman"/>
            <w:color w:val="000000" w:themeColor="text1"/>
            <w:szCs w:val="18"/>
            <w:lang w:val="en-US" w:eastAsia="en-US" w:bidi="ar-SA"/>
          </w:rPr>
          <w:t xml:space="preserve"> </w:t>
        </w:r>
      </w:ins>
      <w:ins w:id="802" w:author="Mickey  Spiegel" w:date="2019-04-17T21:16:00Z">
        <w:r w:rsidR="001F11D7">
          <w:rPr>
            <w:rFonts w:eastAsia="Times New Roman"/>
            <w:color w:val="000000" w:themeColor="text1"/>
            <w:szCs w:val="18"/>
            <w:lang w:val="en-US" w:eastAsia="en-US" w:bidi="ar-SA"/>
          </w:rPr>
          <w:t>ACL_TABLE_ID</w:t>
        </w:r>
      </w:ins>
      <w:ins w:id="803" w:author="Mickey  Spiegel" w:date="2019-04-17T21:12:00Z">
        <w:r w:rsidRPr="003957F7">
          <w:rPr>
            <w:rFonts w:eastAsia="Times New Roman"/>
            <w:color w:val="000000" w:themeColor="text1"/>
            <w:szCs w:val="18"/>
            <w:lang w:val="en-US" w:eastAsia="en-US" w:bidi="ar-SA"/>
          </w:rPr>
          <w:t>;</w:t>
        </w:r>
      </w:ins>
    </w:p>
    <w:p w14:paraId="72EE0963" w14:textId="7C58A008" w:rsidR="007A32CC" w:rsidRPr="003957F7" w:rsidRDefault="007A32CC" w:rsidP="007A32CC">
      <w:pPr>
        <w:spacing w:after="0"/>
        <w:ind w:left="720"/>
        <w:rPr>
          <w:ins w:id="804" w:author="Mickey  Spiegel" w:date="2019-04-17T21:12:00Z"/>
          <w:rFonts w:eastAsia="Times New Roman"/>
          <w:color w:val="000000" w:themeColor="text1"/>
          <w:szCs w:val="18"/>
          <w:lang w:val="en-US" w:eastAsia="en-US" w:bidi="ar-SA"/>
        </w:rPr>
      </w:pPr>
      <w:proofErr w:type="spellStart"/>
      <w:ins w:id="805" w:author="Mickey  Spiegel" w:date="2019-04-17T21:12:00Z">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1</w:t>
        </w:r>
        <w:r w:rsidR="001F11D7">
          <w:rPr>
            <w:rFonts w:eastAsia="Times New Roman"/>
            <w:color w:val="000000" w:themeColor="text1"/>
            <w:szCs w:val="18"/>
            <w:lang w:val="en-US" w:eastAsia="en-US" w:bidi="ar-SA"/>
          </w:rPr>
          <w:t>].</w:t>
        </w:r>
        <w:proofErr w:type="spellStart"/>
        <w:r w:rsidR="001F11D7">
          <w:rPr>
            <w:rFonts w:eastAsia="Times New Roman"/>
            <w:color w:val="000000" w:themeColor="text1"/>
            <w:szCs w:val="18"/>
            <w:lang w:val="en-US" w:eastAsia="en-US" w:bidi="ar-SA"/>
          </w:rPr>
          <w:t>oid</w:t>
        </w:r>
        <w:proofErr w:type="spellEnd"/>
        <w:r w:rsidR="001F11D7">
          <w:rPr>
            <w:rFonts w:eastAsia="Times New Roman"/>
            <w:color w:val="000000" w:themeColor="text1"/>
            <w:szCs w:val="18"/>
            <w:lang w:val="en-US" w:eastAsia="en-US" w:bidi="ar-SA"/>
          </w:rPr>
          <w:t xml:space="preserve"> = acl_table_id1</w:t>
        </w:r>
        <w:r w:rsidRPr="003957F7">
          <w:rPr>
            <w:rFonts w:eastAsia="Times New Roman"/>
            <w:color w:val="000000" w:themeColor="text1"/>
            <w:szCs w:val="18"/>
            <w:lang w:val="en-US" w:eastAsia="en-US" w:bidi="ar-SA"/>
          </w:rPr>
          <w:t>;</w:t>
        </w:r>
      </w:ins>
    </w:p>
    <w:p w14:paraId="30EB2103" w14:textId="77777777" w:rsidR="007A32CC" w:rsidRPr="003957F7" w:rsidRDefault="007A32CC" w:rsidP="007A32CC">
      <w:pPr>
        <w:spacing w:after="0"/>
        <w:rPr>
          <w:ins w:id="806" w:author="Mickey  Spiegel" w:date="2019-04-17T21:12:00Z"/>
          <w:rFonts w:eastAsia="Times New Roman"/>
          <w:color w:val="000000" w:themeColor="text1"/>
          <w:szCs w:val="18"/>
          <w:lang w:val="en-US" w:eastAsia="en-US" w:bidi="ar-SA"/>
        </w:rPr>
      </w:pPr>
    </w:p>
    <w:p w14:paraId="475E4848" w14:textId="4CC52812" w:rsidR="007A32CC" w:rsidRPr="003957F7" w:rsidRDefault="007A32CC" w:rsidP="007A32CC">
      <w:pPr>
        <w:spacing w:after="0"/>
        <w:ind w:left="720"/>
        <w:rPr>
          <w:ins w:id="807" w:author="Mickey  Spiegel" w:date="2019-04-17T21:12:00Z"/>
          <w:rFonts w:eastAsia="Times New Roman"/>
          <w:color w:val="000000" w:themeColor="text1"/>
          <w:szCs w:val="18"/>
          <w:lang w:val="en-US" w:eastAsia="en-US" w:bidi="ar-SA"/>
        </w:rPr>
      </w:pPr>
      <w:proofErr w:type="spellStart"/>
      <w:ins w:id="808" w:author="Mickey  Spiegel" w:date="2019-04-17T21:12: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sai_acl_api-&gt;create_acl_</w:t>
        </w:r>
      </w:ins>
      <w:ins w:id="809" w:author="Mickey  Spiegel" w:date="2019-04-17T21:19:00Z">
        <w:r w:rsidR="001F11D7">
          <w:rPr>
            <w:rFonts w:eastAsia="Times New Roman"/>
            <w:color w:val="000000" w:themeColor="text1"/>
            <w:szCs w:val="18"/>
            <w:lang w:val="en-US" w:eastAsia="en-US" w:bidi="ar-SA"/>
          </w:rPr>
          <w:t>table_</w:t>
        </w:r>
      </w:ins>
      <w:ins w:id="810" w:author="Mickey  Spiegel" w:date="2019-04-17T21:18:00Z">
        <w:r w:rsidR="001F11D7">
          <w:rPr>
            <w:rFonts w:eastAsia="Times New Roman"/>
            <w:color w:val="000000" w:themeColor="text1"/>
            <w:szCs w:val="18"/>
            <w:lang w:val="en-US" w:eastAsia="en-US" w:bidi="ar-SA"/>
          </w:rPr>
          <w:t>group_member</w:t>
        </w:r>
      </w:ins>
      <w:ins w:id="811" w:author="Mickey  Spiegel" w:date="2019-04-17T21:12:00Z">
        <w:r w:rsidRPr="003957F7">
          <w:rPr>
            <w:rFonts w:eastAsia="Times New Roman"/>
            <w:color w:val="000000" w:themeColor="text1"/>
            <w:szCs w:val="18"/>
            <w:lang w:val="en-US" w:eastAsia="en-US" w:bidi="ar-SA"/>
          </w:rPr>
          <w:t>(&amp;acl_table_</w:t>
        </w:r>
      </w:ins>
      <w:ins w:id="812" w:author="Mickey  Spiegel" w:date="2019-04-17T21:19:00Z">
        <w:r w:rsidR="001F11D7">
          <w:rPr>
            <w:rFonts w:eastAsia="Times New Roman"/>
            <w:color w:val="000000" w:themeColor="text1"/>
            <w:szCs w:val="18"/>
            <w:lang w:val="en-US" w:eastAsia="en-US" w:bidi="ar-SA"/>
          </w:rPr>
          <w:t>group_member_</w:t>
        </w:r>
      </w:ins>
      <w:ins w:id="813" w:author="Mickey  Spiegel" w:date="2019-04-17T21:12:00Z">
        <w:r w:rsidRPr="003957F7">
          <w:rPr>
            <w:rFonts w:eastAsia="Times New Roman"/>
            <w:color w:val="000000" w:themeColor="text1"/>
            <w:szCs w:val="18"/>
            <w:lang w:val="en-US" w:eastAsia="en-US" w:bidi="ar-SA"/>
          </w:rPr>
          <w:t xml:space="preserve">id,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ins>
    </w:p>
    <w:p w14:paraId="0707C3FB" w14:textId="77777777" w:rsidR="007A32CC" w:rsidRPr="003957F7" w:rsidRDefault="007A32CC" w:rsidP="007A32CC">
      <w:pPr>
        <w:spacing w:after="0"/>
        <w:ind w:left="720"/>
        <w:rPr>
          <w:ins w:id="814" w:author="Mickey  Spiegel" w:date="2019-04-17T21:12:00Z"/>
          <w:rFonts w:eastAsia="Times New Roman"/>
          <w:color w:val="000000" w:themeColor="text1"/>
          <w:szCs w:val="18"/>
          <w:lang w:val="en-US" w:eastAsia="en-US" w:bidi="ar-SA"/>
        </w:rPr>
      </w:pPr>
      <w:ins w:id="815" w:author="Mickey  Spiegel" w:date="2019-04-17T21:12:00Z">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ins>
    </w:p>
    <w:p w14:paraId="4FF63525" w14:textId="77777777" w:rsidR="007A32CC" w:rsidRPr="003957F7" w:rsidRDefault="007A32CC" w:rsidP="007A32CC">
      <w:pPr>
        <w:spacing w:after="0"/>
        <w:ind w:left="720"/>
        <w:rPr>
          <w:ins w:id="816" w:author="Mickey  Spiegel" w:date="2019-04-17T21:12:00Z"/>
          <w:rFonts w:eastAsia="Times New Roman"/>
          <w:color w:val="000000" w:themeColor="text1"/>
          <w:szCs w:val="18"/>
          <w:lang w:val="en-US" w:eastAsia="en-US" w:bidi="ar-SA"/>
        </w:rPr>
      </w:pPr>
      <w:ins w:id="817" w:author="Mickey  Spiegel" w:date="2019-04-17T21:12: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3361B8CA" w14:textId="77777777" w:rsidR="007A32CC" w:rsidRPr="003957F7" w:rsidRDefault="007A32CC" w:rsidP="007A32CC">
      <w:pPr>
        <w:spacing w:after="0"/>
        <w:ind w:left="720"/>
        <w:rPr>
          <w:ins w:id="818" w:author="Mickey  Spiegel" w:date="2019-04-17T21:12:00Z"/>
          <w:rFonts w:eastAsia="Times New Roman"/>
          <w:color w:val="000000" w:themeColor="text1"/>
          <w:szCs w:val="18"/>
          <w:lang w:val="en-US" w:eastAsia="en-US" w:bidi="ar-SA"/>
        </w:rPr>
      </w:pPr>
      <w:ins w:id="819" w:author="Mickey  Spiegel" w:date="2019-04-17T21:12:00Z">
        <w:r w:rsidRPr="003957F7">
          <w:rPr>
            <w:rFonts w:eastAsia="Times New Roman"/>
            <w:color w:val="000000" w:themeColor="text1"/>
            <w:szCs w:val="18"/>
            <w:lang w:val="en-US" w:eastAsia="en-US" w:bidi="ar-SA"/>
          </w:rPr>
          <w:t>}</w:t>
        </w:r>
      </w:ins>
    </w:p>
    <w:p w14:paraId="110DD920" w14:textId="77777777" w:rsidR="00EB5EFD" w:rsidRPr="00EB5EFD" w:rsidRDefault="00EB5EFD" w:rsidP="00E27C5F">
      <w:pPr>
        <w:rPr>
          <w:ins w:id="820" w:author="Mickey  Spiegel" w:date="2019-05-01T16:35:00Z"/>
        </w:rPr>
      </w:pPr>
    </w:p>
    <w:p w14:paraId="01041701" w14:textId="414F8100" w:rsidR="00454C80" w:rsidRDefault="00454C80" w:rsidP="00E27C5F">
      <w:pPr>
        <w:rPr>
          <w:ins w:id="821" w:author="Mickey  Spiegel" w:date="2019-05-01T17:04:00Z"/>
        </w:rPr>
      </w:pPr>
      <w:ins w:id="822" w:author="Mickey  Spiegel" w:date="2019-05-01T17:04:00Z">
        <w:r>
          <w:t xml:space="preserve">Similar steps to (A1, A5) or </w:t>
        </w:r>
      </w:ins>
      <w:ins w:id="823" w:author="Mickey  Spiegel" w:date="2019-05-01T17:05:00Z">
        <w:r>
          <w:t>(</w:t>
        </w:r>
      </w:ins>
      <w:ins w:id="824" w:author="Mickey  Spiegel" w:date="2019-05-01T17:04:00Z">
        <w:r>
          <w:t>B</w:t>
        </w:r>
      </w:ins>
      <w:ins w:id="825" w:author="Mickey  Spiegel" w:date="2019-05-01T17:05:00Z">
        <w:r>
          <w:t>4, B5)</w:t>
        </w:r>
      </w:ins>
      <w:ins w:id="826" w:author="Mickey  Spiegel" w:date="2019-05-01T17:04:00Z">
        <w:r>
          <w:t xml:space="preserve"> above can be applied in order to define the INT delete function using a different ACL table.</w:t>
        </w:r>
      </w:ins>
    </w:p>
    <w:p w14:paraId="568B9691" w14:textId="0F300DDC" w:rsidR="00EB5EFD" w:rsidRPr="00EB5EFD" w:rsidRDefault="00EB5EFD" w:rsidP="00E27C5F">
      <w:pPr>
        <w:rPr>
          <w:ins w:id="827" w:author="Mickey  Spiegel" w:date="2019-05-01T16:34:00Z"/>
        </w:rPr>
      </w:pPr>
      <w:ins w:id="828" w:author="Mickey  Spiegel" w:date="2019-05-01T16:34:00Z">
        <w:r>
          <w:t>Optional steps</w:t>
        </w:r>
      </w:ins>
      <w:ins w:id="829" w:author="Mickey  Spiegel" w:date="2019-05-01T16:35:00Z">
        <w:r>
          <w:t xml:space="preserve"> to add events that generate reports after p</w:t>
        </w:r>
        <w:r w:rsidR="00994086">
          <w:t>rocessing receiv</w:t>
        </w:r>
        <w:r w:rsidR="00454C80">
          <w:t>ed INT metadata. These steps can be</w:t>
        </w:r>
        <w:r w:rsidR="00994086">
          <w:t xml:space="preserve"> applied</w:t>
        </w:r>
        <w:r>
          <w:t xml:space="preserve"> after steps A or B above:</w:t>
        </w:r>
      </w:ins>
    </w:p>
    <w:p w14:paraId="20C3DE28" w14:textId="77777777" w:rsidR="00EB5EFD" w:rsidRPr="00E27C5F" w:rsidRDefault="00EB5EFD" w:rsidP="00E27C5F">
      <w:pPr>
        <w:rPr>
          <w:ins w:id="830" w:author="Mickey  Spiegel" w:date="2019-04-17T21:05:00Z"/>
        </w:rPr>
      </w:pPr>
    </w:p>
    <w:p w14:paraId="56637AC3" w14:textId="134DA859" w:rsidR="00EB5EFD" w:rsidRDefault="00994086" w:rsidP="00EB5EFD">
      <w:pPr>
        <w:autoSpaceDE w:val="0"/>
        <w:autoSpaceDN w:val="0"/>
        <w:adjustRightInd w:val="0"/>
        <w:spacing w:after="0"/>
        <w:rPr>
          <w:ins w:id="831" w:author="Mickey  Spiegel" w:date="2019-05-01T16:33:00Z"/>
          <w:rFonts w:asciiTheme="minorHAnsi" w:eastAsia="Times New Roman" w:hAnsiTheme="minorHAnsi" w:cs="Consolas"/>
          <w:b/>
          <w:szCs w:val="18"/>
        </w:rPr>
      </w:pPr>
      <w:ins w:id="832" w:author="Mickey  Spiegel" w:date="2019-05-01T16:33:00Z">
        <w:r>
          <w:rPr>
            <w:rFonts w:asciiTheme="minorHAnsi" w:eastAsia="Times New Roman" w:hAnsiTheme="minorHAnsi" w:cs="Consolas"/>
            <w:b/>
            <w:szCs w:val="18"/>
          </w:rPr>
          <w:t>Step 7</w:t>
        </w:r>
        <w:r w:rsidR="00EB5EFD">
          <w:rPr>
            <w:rFonts w:asciiTheme="minorHAnsi" w:eastAsia="Times New Roman" w:hAnsiTheme="minorHAnsi" w:cs="Consolas"/>
            <w:b/>
            <w:szCs w:val="18"/>
          </w:rPr>
          <w:t>: Create an event action object</w:t>
        </w:r>
      </w:ins>
    </w:p>
    <w:p w14:paraId="416962CE" w14:textId="77777777" w:rsidR="00EB5EFD" w:rsidRPr="003846F3" w:rsidRDefault="00EB5EFD" w:rsidP="00EB5EFD">
      <w:pPr>
        <w:rPr>
          <w:ins w:id="833" w:author="Mickey  Spiegel" w:date="2019-05-01T16:33:00Z"/>
        </w:rPr>
      </w:pPr>
    </w:p>
    <w:p w14:paraId="03005C1F" w14:textId="77777777" w:rsidR="00EB5EFD" w:rsidRPr="008A4EF5" w:rsidRDefault="00EB5EFD" w:rsidP="00EB5EFD">
      <w:pPr>
        <w:spacing w:after="0"/>
        <w:ind w:left="720"/>
        <w:rPr>
          <w:ins w:id="834" w:author="Mickey  Spiegel" w:date="2019-05-01T16:33:00Z"/>
          <w:rFonts w:asciiTheme="minorHAnsi" w:eastAsia="Times New Roman" w:hAnsiTheme="minorHAnsi" w:cs="Consolas"/>
          <w:szCs w:val="18"/>
        </w:rPr>
      </w:pPr>
      <w:proofErr w:type="spellStart"/>
      <w:ins w:id="835"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ins>
    </w:p>
    <w:p w14:paraId="3FDAB83A" w14:textId="77777777" w:rsidR="00EB5EFD" w:rsidRPr="008A4EF5" w:rsidRDefault="00EB5EFD" w:rsidP="00EB5EFD">
      <w:pPr>
        <w:spacing w:after="0"/>
        <w:ind w:left="720"/>
        <w:rPr>
          <w:ins w:id="836" w:author="Mickey  Spiegel" w:date="2019-05-01T16:33:00Z"/>
          <w:rFonts w:asciiTheme="minorHAnsi" w:eastAsia="Times New Roman" w:hAnsiTheme="minorHAnsi" w:cs="Consolas"/>
          <w:szCs w:val="18"/>
        </w:rPr>
      </w:pPr>
      <w:proofErr w:type="spellStart"/>
      <w:ins w:id="837"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ins>
    </w:p>
    <w:p w14:paraId="44DA4DEF" w14:textId="77777777" w:rsidR="00EB5EFD" w:rsidRPr="008A4EF5" w:rsidRDefault="00EB5EFD" w:rsidP="00EB5EFD">
      <w:pPr>
        <w:spacing w:after="0"/>
        <w:ind w:left="720"/>
        <w:rPr>
          <w:ins w:id="838" w:author="Mickey  Spiegel" w:date="2019-05-01T16:33:00Z"/>
          <w:rFonts w:asciiTheme="minorHAnsi" w:eastAsia="Times New Roman" w:hAnsiTheme="minorHAnsi" w:cs="Consolas"/>
          <w:szCs w:val="18"/>
        </w:rPr>
      </w:pPr>
    </w:p>
    <w:p w14:paraId="05EC9189" w14:textId="77777777" w:rsidR="00EB5EFD" w:rsidRPr="008A4EF5" w:rsidRDefault="00EB5EFD" w:rsidP="00EB5EFD">
      <w:pPr>
        <w:spacing w:after="0"/>
        <w:ind w:left="720"/>
        <w:rPr>
          <w:ins w:id="839" w:author="Mickey  Spiegel" w:date="2019-05-01T16:33:00Z"/>
          <w:rFonts w:asciiTheme="minorHAnsi" w:eastAsia="Times New Roman" w:hAnsiTheme="minorHAnsi" w:cs="Consolas"/>
          <w:szCs w:val="18"/>
        </w:rPr>
      </w:pPr>
      <w:proofErr w:type="spellStart"/>
      <w:ins w:id="840"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ins>
    </w:p>
    <w:p w14:paraId="5F97E1BA" w14:textId="77777777" w:rsidR="00EB5EFD" w:rsidRPr="008A4EF5" w:rsidRDefault="00EB5EFD" w:rsidP="00EB5EFD">
      <w:pPr>
        <w:spacing w:after="0"/>
        <w:ind w:left="720"/>
        <w:rPr>
          <w:ins w:id="841" w:author="Mickey  Spiegel" w:date="2019-05-01T16:33:00Z"/>
          <w:rFonts w:asciiTheme="minorHAnsi" w:eastAsia="Times New Roman" w:hAnsiTheme="minorHAnsi" w:cs="Consolas"/>
          <w:szCs w:val="18"/>
        </w:rPr>
      </w:pPr>
    </w:p>
    <w:p w14:paraId="60BB75CF" w14:textId="77777777" w:rsidR="00EB5EFD" w:rsidRPr="008A4EF5" w:rsidRDefault="00EB5EFD" w:rsidP="00EB5EFD">
      <w:pPr>
        <w:spacing w:after="0"/>
        <w:ind w:left="720"/>
        <w:rPr>
          <w:ins w:id="842" w:author="Mickey  Spiegel" w:date="2019-05-01T16:33:00Z"/>
          <w:rFonts w:asciiTheme="minorHAnsi" w:eastAsia="Times New Roman" w:hAnsiTheme="minorHAnsi" w:cs="Consolas"/>
          <w:szCs w:val="18"/>
        </w:rPr>
      </w:pPr>
      <w:proofErr w:type="spellStart"/>
      <w:ins w:id="843" w:author="Mickey  Spiegel" w:date="2019-05-01T16:33:00Z">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ins>
    </w:p>
    <w:p w14:paraId="12A36CDB" w14:textId="77777777" w:rsidR="00EB5EFD" w:rsidRPr="008A4EF5" w:rsidRDefault="00EB5EFD" w:rsidP="00EB5EFD">
      <w:pPr>
        <w:spacing w:after="0"/>
        <w:ind w:left="1440"/>
        <w:rPr>
          <w:ins w:id="844" w:author="Mickey  Spiegel" w:date="2019-05-01T16:33:00Z"/>
          <w:rFonts w:asciiTheme="minorHAnsi" w:eastAsia="Times New Roman" w:hAnsiTheme="minorHAnsi" w:cs="Consolas"/>
          <w:szCs w:val="18"/>
        </w:rPr>
      </w:pPr>
      <w:ins w:id="845" w:author="Mickey  Spiegel" w:date="2019-05-01T16:33: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ins>
    </w:p>
    <w:p w14:paraId="2293BB31" w14:textId="77777777" w:rsidR="00EB5EFD" w:rsidRPr="008A4EF5" w:rsidRDefault="00EB5EFD" w:rsidP="00EB5EFD">
      <w:pPr>
        <w:spacing w:after="0"/>
        <w:ind w:left="1440"/>
        <w:rPr>
          <w:ins w:id="846" w:author="Mickey  Spiegel" w:date="2019-05-01T16:33:00Z"/>
          <w:rFonts w:asciiTheme="minorHAnsi" w:eastAsia="Times New Roman" w:hAnsiTheme="minorHAnsi" w:cs="Consolas"/>
          <w:szCs w:val="18"/>
        </w:rPr>
      </w:pPr>
      <w:proofErr w:type="spellStart"/>
      <w:ins w:id="847" w:author="Mickey  Spiegel" w:date="2019-05-01T16:33: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18811208" w14:textId="77777777" w:rsidR="00EB5EFD" w:rsidRPr="008A4EF5" w:rsidRDefault="00EB5EFD" w:rsidP="00EB5EFD">
      <w:pPr>
        <w:spacing w:after="0"/>
        <w:ind w:left="1440"/>
        <w:rPr>
          <w:ins w:id="848" w:author="Mickey  Spiegel" w:date="2019-05-01T16:33:00Z"/>
          <w:rFonts w:asciiTheme="minorHAnsi" w:eastAsia="Times New Roman" w:hAnsiTheme="minorHAnsi" w:cs="Consolas"/>
          <w:szCs w:val="18"/>
        </w:rPr>
      </w:pPr>
      <w:proofErr w:type="spellStart"/>
      <w:ins w:id="849"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2A9D7E78" w14:textId="77777777" w:rsidR="00EB5EFD" w:rsidRPr="008A4EF5" w:rsidRDefault="00EB5EFD" w:rsidP="00EB5EFD">
      <w:pPr>
        <w:spacing w:after="0"/>
        <w:ind w:left="1440"/>
        <w:rPr>
          <w:ins w:id="850" w:author="Mickey  Spiegel" w:date="2019-05-01T16:33:00Z"/>
          <w:rFonts w:asciiTheme="minorHAnsi" w:eastAsia="Times New Roman" w:hAnsiTheme="minorHAnsi" w:cs="Consolas"/>
          <w:szCs w:val="18"/>
        </w:rPr>
      </w:pPr>
      <w:proofErr w:type="spellStart"/>
      <w:ins w:id="851"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770998F5" w14:textId="77777777" w:rsidR="00EB5EFD" w:rsidRPr="008A4EF5" w:rsidRDefault="00EB5EFD" w:rsidP="00EB5EFD">
      <w:pPr>
        <w:spacing w:after="0"/>
        <w:ind w:left="720"/>
        <w:rPr>
          <w:ins w:id="852" w:author="Mickey  Spiegel" w:date="2019-05-01T16:33:00Z"/>
          <w:rFonts w:asciiTheme="minorHAnsi" w:eastAsia="Times New Roman" w:hAnsiTheme="minorHAnsi"/>
          <w:i/>
          <w:szCs w:val="18"/>
        </w:rPr>
      </w:pPr>
    </w:p>
    <w:p w14:paraId="463DE744" w14:textId="26BE5AF3" w:rsidR="00EB5EFD" w:rsidRDefault="00EB5EFD" w:rsidP="00EB5EFD">
      <w:pPr>
        <w:spacing w:after="0"/>
        <w:rPr>
          <w:ins w:id="853" w:author="Mickey  Spiegel" w:date="2019-05-01T16:33:00Z"/>
          <w:rFonts w:asciiTheme="minorHAnsi" w:eastAsia="Times New Roman" w:hAnsiTheme="minorHAnsi" w:cs="Consolas"/>
          <w:b/>
          <w:szCs w:val="18"/>
        </w:rPr>
      </w:pPr>
      <w:ins w:id="854" w:author="Mickey  Spiegel" w:date="2019-05-01T16:33:00Z">
        <w:r w:rsidRPr="008A4EF5">
          <w:rPr>
            <w:rFonts w:asciiTheme="minorHAnsi" w:eastAsia="Times New Roman" w:hAnsiTheme="minorHAnsi" w:cs="Consolas"/>
            <w:b/>
            <w:i/>
            <w:szCs w:val="18"/>
          </w:rPr>
          <w:t xml:space="preserve"> </w:t>
        </w:r>
        <w:r w:rsidR="00994086">
          <w:rPr>
            <w:rFonts w:asciiTheme="minorHAnsi" w:eastAsia="Times New Roman" w:hAnsiTheme="minorHAnsi" w:cs="Consolas"/>
            <w:b/>
            <w:szCs w:val="18"/>
          </w:rPr>
          <w:t>Step 8</w:t>
        </w:r>
        <w:r w:rsidRPr="003846F3">
          <w:rPr>
            <w:rFonts w:asciiTheme="minorHAnsi" w:eastAsia="Times New Roman" w:hAnsiTheme="minorHAnsi" w:cs="Consolas"/>
            <w:b/>
            <w:szCs w:val="18"/>
          </w:rPr>
          <w:t xml:space="preserve">: </w:t>
        </w:r>
        <w:r>
          <w:rPr>
            <w:rFonts w:asciiTheme="minorHAnsi" w:eastAsia="Times New Roman" w:hAnsiTheme="minorHAnsi" w:cs="Consolas"/>
            <w:b/>
            <w:szCs w:val="18"/>
          </w:rPr>
          <w:t>Create an event object</w:t>
        </w:r>
      </w:ins>
    </w:p>
    <w:p w14:paraId="4FDDE3B5" w14:textId="77777777" w:rsidR="00EB5EFD" w:rsidRPr="003846F3" w:rsidRDefault="00EB5EFD" w:rsidP="00EB5EFD">
      <w:pPr>
        <w:rPr>
          <w:ins w:id="855" w:author="Mickey  Spiegel" w:date="2019-05-01T16:33:00Z"/>
        </w:rPr>
      </w:pPr>
    </w:p>
    <w:p w14:paraId="0E7585F3" w14:textId="77777777" w:rsidR="00EB5EFD" w:rsidRPr="008A4EF5" w:rsidRDefault="00EB5EFD" w:rsidP="00EB5EFD">
      <w:pPr>
        <w:spacing w:after="0"/>
        <w:ind w:left="720"/>
        <w:rPr>
          <w:ins w:id="856" w:author="Mickey  Spiegel" w:date="2019-05-01T16:33:00Z"/>
          <w:rFonts w:asciiTheme="minorHAnsi" w:eastAsia="Times New Roman" w:hAnsiTheme="minorHAnsi" w:cs="Consolas"/>
          <w:szCs w:val="18"/>
        </w:rPr>
      </w:pPr>
      <w:proofErr w:type="spellStart"/>
      <w:ins w:id="857"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ins>
    </w:p>
    <w:p w14:paraId="4DA08408" w14:textId="07A5B4CB" w:rsidR="00EB5EFD" w:rsidRPr="008A4EF5" w:rsidRDefault="00EB5EFD" w:rsidP="00EB5EFD">
      <w:pPr>
        <w:spacing w:after="0"/>
        <w:ind w:left="720"/>
        <w:rPr>
          <w:ins w:id="858" w:author="Mickey  Spiegel" w:date="2019-05-01T16:33:00Z"/>
          <w:rFonts w:asciiTheme="minorHAnsi" w:eastAsia="Times New Roman" w:hAnsiTheme="minorHAnsi" w:cs="Consolas"/>
          <w:szCs w:val="18"/>
        </w:rPr>
      </w:pPr>
      <w:proofErr w:type="spellStart"/>
      <w:ins w:id="859"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w:t>
        </w:r>
        <w:del w:id="860" w:author="Jai Kumar" w:date="2020-05-01T12:14:00Z">
          <w:r w:rsidDel="00B43F27">
            <w:rPr>
              <w:rFonts w:asciiTheme="minorHAnsi" w:eastAsia="Times New Roman" w:hAnsiTheme="minorHAnsi" w:cs="Consolas"/>
              <w:szCs w:val="18"/>
            </w:rPr>
            <w:delText>FLOW_STATE</w:delText>
          </w:r>
        </w:del>
      </w:ins>
      <w:ins w:id="861" w:author="Jai Kumar" w:date="2020-05-01T12:14:00Z">
        <w:r w:rsidR="00B43F27">
          <w:rPr>
            <w:rFonts w:asciiTheme="minorHAnsi" w:eastAsia="Times New Roman" w:hAnsiTheme="minorHAnsi" w:cs="Consolas"/>
            <w:szCs w:val="18"/>
          </w:rPr>
          <w:t>PACKET_DROP</w:t>
        </w:r>
      </w:ins>
      <w:ins w:id="862" w:author="Mickey  Spiegel" w:date="2019-05-01T16:33:00Z">
        <w:r w:rsidRPr="008A4EF5">
          <w:rPr>
            <w:rFonts w:asciiTheme="minorHAnsi" w:eastAsia="Times New Roman" w:hAnsiTheme="minorHAnsi" w:cs="Consolas"/>
            <w:szCs w:val="18"/>
          </w:rPr>
          <w:t>;</w:t>
        </w:r>
      </w:ins>
    </w:p>
    <w:p w14:paraId="21F60F0F" w14:textId="77777777" w:rsidR="00EB5EFD" w:rsidRPr="008A4EF5" w:rsidRDefault="00EB5EFD" w:rsidP="00EB5EFD">
      <w:pPr>
        <w:spacing w:after="0"/>
        <w:ind w:left="720"/>
        <w:rPr>
          <w:ins w:id="863" w:author="Mickey  Spiegel" w:date="2019-05-01T16:33:00Z"/>
          <w:rFonts w:asciiTheme="minorHAnsi" w:eastAsia="Times New Roman" w:hAnsiTheme="minorHAnsi" w:cs="Consolas"/>
          <w:szCs w:val="18"/>
        </w:rPr>
      </w:pPr>
    </w:p>
    <w:p w14:paraId="77AC785B" w14:textId="77777777" w:rsidR="00EB5EFD" w:rsidRPr="008A4EF5" w:rsidRDefault="00EB5EFD" w:rsidP="00EB5EFD">
      <w:pPr>
        <w:spacing w:after="0"/>
        <w:ind w:left="720"/>
        <w:rPr>
          <w:ins w:id="864" w:author="Mickey  Spiegel" w:date="2019-05-01T16:33:00Z"/>
          <w:rFonts w:asciiTheme="minorHAnsi" w:eastAsia="Times New Roman" w:hAnsiTheme="minorHAnsi" w:cs="Consolas"/>
          <w:szCs w:val="18"/>
        </w:rPr>
      </w:pPr>
      <w:proofErr w:type="spellStart"/>
      <w:ins w:id="865"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ins>
    </w:p>
    <w:p w14:paraId="2E9226F5" w14:textId="77777777" w:rsidR="00EB5EFD" w:rsidRPr="008A4EF5" w:rsidRDefault="00EB5EFD" w:rsidP="00EB5EFD">
      <w:pPr>
        <w:spacing w:after="0"/>
        <w:ind w:left="720"/>
        <w:rPr>
          <w:ins w:id="866" w:author="Mickey  Spiegel" w:date="2019-05-01T16:33:00Z"/>
          <w:rFonts w:asciiTheme="minorHAnsi" w:eastAsia="Times New Roman" w:hAnsiTheme="minorHAnsi" w:cs="Consolas"/>
          <w:szCs w:val="18"/>
        </w:rPr>
      </w:pPr>
      <w:proofErr w:type="spellStart"/>
      <w:ins w:id="867"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ins>
    </w:p>
    <w:p w14:paraId="37ED4E0F" w14:textId="77777777" w:rsidR="00EB5EFD" w:rsidRPr="008A4EF5" w:rsidRDefault="00EB5EFD" w:rsidP="00EB5EFD">
      <w:pPr>
        <w:spacing w:after="0"/>
        <w:ind w:left="720"/>
        <w:rPr>
          <w:ins w:id="868" w:author="Mickey  Spiegel" w:date="2019-05-01T16:33:00Z"/>
          <w:rFonts w:asciiTheme="minorHAnsi" w:eastAsia="Times New Roman" w:hAnsiTheme="minorHAnsi" w:cs="Consolas"/>
          <w:szCs w:val="18"/>
        </w:rPr>
      </w:pPr>
      <w:proofErr w:type="spellStart"/>
      <w:ins w:id="869" w:author="Mickey  Spiegel" w:date="2019-05-01T16:33:00Z">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ins>
    </w:p>
    <w:p w14:paraId="25D8731D" w14:textId="77777777" w:rsidR="00EB5EFD" w:rsidRPr="008A4EF5" w:rsidRDefault="00EB5EFD" w:rsidP="00EB5EFD">
      <w:pPr>
        <w:spacing w:after="0"/>
        <w:ind w:left="720"/>
        <w:rPr>
          <w:ins w:id="870" w:author="Mickey  Spiegel" w:date="2019-05-01T16:33:00Z"/>
          <w:rFonts w:asciiTheme="minorHAnsi" w:eastAsia="Times New Roman" w:hAnsiTheme="minorHAnsi" w:cs="Consolas"/>
          <w:szCs w:val="18"/>
        </w:rPr>
      </w:pPr>
    </w:p>
    <w:p w14:paraId="7BC4D4F5" w14:textId="77777777" w:rsidR="00EB5EFD" w:rsidRPr="008A4EF5" w:rsidRDefault="00EB5EFD" w:rsidP="00EB5EFD">
      <w:pPr>
        <w:spacing w:after="0"/>
        <w:ind w:left="720"/>
        <w:rPr>
          <w:ins w:id="871" w:author="Mickey  Spiegel" w:date="2019-05-01T16:33:00Z"/>
          <w:rFonts w:asciiTheme="minorHAnsi" w:eastAsia="Times New Roman" w:hAnsiTheme="minorHAnsi" w:cs="Consolas"/>
          <w:szCs w:val="18"/>
        </w:rPr>
      </w:pPr>
      <w:proofErr w:type="spellStart"/>
      <w:ins w:id="872"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ins>
    </w:p>
    <w:p w14:paraId="492AA866" w14:textId="77777777" w:rsidR="00EB5EFD" w:rsidRPr="008A4EF5" w:rsidRDefault="00EB5EFD" w:rsidP="00EB5EFD">
      <w:pPr>
        <w:spacing w:after="0"/>
        <w:ind w:left="720"/>
        <w:rPr>
          <w:ins w:id="873" w:author="Mickey  Spiegel" w:date="2019-05-01T16:33:00Z"/>
          <w:rFonts w:asciiTheme="minorHAnsi" w:eastAsia="Times New Roman" w:hAnsiTheme="minorHAnsi" w:cs="Consolas"/>
          <w:szCs w:val="18"/>
        </w:rPr>
      </w:pPr>
      <w:proofErr w:type="spellStart"/>
      <w:ins w:id="874"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ins>
    </w:p>
    <w:p w14:paraId="048B3264" w14:textId="77777777" w:rsidR="00EB5EFD" w:rsidRDefault="00EB5EFD" w:rsidP="00EB5EFD">
      <w:pPr>
        <w:spacing w:after="0"/>
        <w:ind w:left="720"/>
        <w:rPr>
          <w:ins w:id="875" w:author="Mickey  Spiegel" w:date="2019-05-01T16:33:00Z"/>
          <w:rFonts w:asciiTheme="minorHAnsi" w:eastAsia="Times New Roman" w:hAnsiTheme="minorHAnsi" w:cs="Consolas"/>
          <w:szCs w:val="18"/>
        </w:rPr>
      </w:pPr>
      <w:proofErr w:type="spellStart"/>
      <w:ins w:id="876"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ins>
    </w:p>
    <w:p w14:paraId="6B18D7EE" w14:textId="77777777" w:rsidR="00EB5EFD" w:rsidRDefault="00EB5EFD" w:rsidP="00EB5EFD">
      <w:pPr>
        <w:spacing w:after="0"/>
        <w:ind w:left="720"/>
        <w:rPr>
          <w:ins w:id="877" w:author="Mickey  Spiegel" w:date="2019-05-01T16:33:00Z"/>
        </w:rPr>
      </w:pPr>
    </w:p>
    <w:p w14:paraId="3320A8BE" w14:textId="77777777" w:rsidR="00EB5EFD" w:rsidRPr="008A4EF5" w:rsidRDefault="00EB5EFD" w:rsidP="00EB5EFD">
      <w:pPr>
        <w:spacing w:after="0"/>
        <w:ind w:left="720"/>
        <w:rPr>
          <w:ins w:id="878" w:author="Mickey  Spiegel" w:date="2019-05-01T16:33:00Z"/>
          <w:rFonts w:asciiTheme="minorHAnsi" w:eastAsia="Times New Roman" w:hAnsiTheme="minorHAnsi" w:cs="Consolas"/>
          <w:szCs w:val="18"/>
        </w:rPr>
      </w:pPr>
      <w:proofErr w:type="spellStart"/>
      <w:ins w:id="879" w:author="Mickey  Spiegel" w:date="2019-05-01T16:33: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].id</w:t>
        </w:r>
        <w:r>
          <w:rPr>
            <w:rFonts w:asciiTheme="minorHAnsi" w:eastAsia="Times New Roman" w:hAnsiTheme="minorHAnsi" w:cs="Consolas"/>
            <w:szCs w:val="18"/>
          </w:rPr>
          <w:t xml:space="preserve"> = SAI_TAM_EVENT_ATTR_DSCP_VALUE</w:t>
        </w:r>
        <w:r w:rsidRPr="008A4EF5">
          <w:rPr>
            <w:rFonts w:asciiTheme="minorHAnsi" w:eastAsia="Times New Roman" w:hAnsiTheme="minorHAnsi" w:cs="Consolas"/>
            <w:szCs w:val="18"/>
          </w:rPr>
          <w:t>;</w:t>
        </w:r>
      </w:ins>
    </w:p>
    <w:p w14:paraId="06F64E6E" w14:textId="77777777" w:rsidR="00EB5EFD" w:rsidRPr="008A4EF5" w:rsidRDefault="00EB5EFD" w:rsidP="00EB5EFD">
      <w:pPr>
        <w:spacing w:after="0"/>
        <w:ind w:left="720"/>
        <w:rPr>
          <w:ins w:id="880" w:author="Mickey  Spiegel" w:date="2019-05-01T16:33:00Z"/>
          <w:rFonts w:asciiTheme="minorHAnsi" w:eastAsia="Times New Roman" w:hAnsiTheme="minorHAnsi" w:cs="Consolas"/>
          <w:szCs w:val="18"/>
        </w:rPr>
      </w:pPr>
      <w:proofErr w:type="spellStart"/>
      <w:ins w:id="881" w:author="Mickey  Spiegel" w:date="2019-05-01T16:33: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r w:rsidRPr="008A4EF5">
          <w:rPr>
            <w:rFonts w:asciiTheme="minorHAnsi" w:eastAsia="Times New Roman" w:hAnsiTheme="minorHAnsi" w:cs="Consolas"/>
            <w:szCs w:val="18"/>
          </w:rPr>
          <w:t>;</w:t>
        </w:r>
      </w:ins>
    </w:p>
    <w:p w14:paraId="322B776D" w14:textId="77777777" w:rsidR="00EB5EFD" w:rsidRPr="0092446B" w:rsidRDefault="00EB5EFD" w:rsidP="00EB5EFD">
      <w:pPr>
        <w:spacing w:after="0"/>
        <w:ind w:left="720"/>
        <w:rPr>
          <w:ins w:id="882" w:author="Mickey  Spiegel" w:date="2019-05-01T16:33:00Z"/>
          <w:rFonts w:asciiTheme="minorHAnsi" w:eastAsia="Times New Roman" w:hAnsiTheme="minorHAnsi" w:cs="Consolas"/>
          <w:szCs w:val="18"/>
        </w:rPr>
      </w:pPr>
      <w:ins w:id="883" w:author="Mickey  Spiegel" w:date="2019-05-01T16:33:00Z">
        <w:r>
          <w:t xml:space="preserve">                   </w:t>
        </w:r>
      </w:ins>
    </w:p>
    <w:p w14:paraId="4891638B" w14:textId="77777777" w:rsidR="00EB5EFD" w:rsidRPr="008A4EF5" w:rsidRDefault="00EB5EFD" w:rsidP="00EB5EFD">
      <w:pPr>
        <w:spacing w:after="0"/>
        <w:ind w:left="720"/>
        <w:rPr>
          <w:ins w:id="884" w:author="Mickey  Spiegel" w:date="2019-05-01T16:33:00Z"/>
          <w:rFonts w:asciiTheme="minorHAnsi" w:eastAsia="Times New Roman" w:hAnsiTheme="minorHAnsi" w:cs="Consolas"/>
          <w:szCs w:val="18"/>
        </w:rPr>
      </w:pPr>
      <w:proofErr w:type="spellStart"/>
      <w:ins w:id="885" w:author="Mickey  Spiegel" w:date="2019-05-01T16:33:00Z">
        <w:r w:rsidRPr="008A4EF5">
          <w:rPr>
            <w:rFonts w:asciiTheme="minorHAnsi" w:eastAsia="Times New Roman" w:hAnsiTheme="minorHAnsi" w:cs="Consolas"/>
            <w:szCs w:val="18"/>
          </w:rPr>
          <w:t>a</w:t>
        </w:r>
        <w:r>
          <w:rPr>
            <w:rFonts w:asciiTheme="minorHAnsi" w:eastAsia="Times New Roman" w:hAnsiTheme="minorHAnsi" w:cs="Consolas"/>
            <w:szCs w:val="18"/>
          </w:rPr>
          <w:t>ttr_count</w:t>
        </w:r>
        <w:proofErr w:type="spellEnd"/>
        <w:r>
          <w:rPr>
            <w:rFonts w:asciiTheme="minorHAnsi" w:eastAsia="Times New Roman" w:hAnsiTheme="minorHAnsi" w:cs="Consolas"/>
            <w:szCs w:val="18"/>
          </w:rPr>
          <w:t xml:space="preserve"> = 4</w:t>
        </w:r>
        <w:r w:rsidRPr="008A4EF5">
          <w:rPr>
            <w:rFonts w:asciiTheme="minorHAnsi" w:eastAsia="Times New Roman" w:hAnsiTheme="minorHAnsi" w:cs="Consolas"/>
            <w:szCs w:val="18"/>
          </w:rPr>
          <w:t>;</w:t>
        </w:r>
      </w:ins>
    </w:p>
    <w:p w14:paraId="0CA4A843" w14:textId="77777777" w:rsidR="00EB5EFD" w:rsidRPr="008A4EF5" w:rsidRDefault="00EB5EFD" w:rsidP="00EB5EFD">
      <w:pPr>
        <w:spacing w:after="0"/>
        <w:ind w:left="720"/>
        <w:rPr>
          <w:ins w:id="886" w:author="Mickey  Spiegel" w:date="2019-05-01T16:33:00Z"/>
          <w:rFonts w:asciiTheme="minorHAnsi" w:eastAsia="Times New Roman" w:hAnsiTheme="minorHAnsi" w:cs="Consolas"/>
          <w:szCs w:val="18"/>
        </w:rPr>
      </w:pPr>
    </w:p>
    <w:p w14:paraId="23D7C0DF" w14:textId="77777777" w:rsidR="00EB5EFD" w:rsidRPr="008A4EF5" w:rsidRDefault="00EB5EFD" w:rsidP="00EB5EFD">
      <w:pPr>
        <w:spacing w:after="0"/>
        <w:ind w:left="720"/>
        <w:rPr>
          <w:ins w:id="887" w:author="Mickey  Spiegel" w:date="2019-05-01T16:33:00Z"/>
          <w:rFonts w:asciiTheme="minorHAnsi" w:eastAsia="Times New Roman" w:hAnsiTheme="minorHAnsi" w:cs="Consolas"/>
          <w:szCs w:val="18"/>
        </w:rPr>
      </w:pPr>
      <w:proofErr w:type="spellStart"/>
      <w:ins w:id="888" w:author="Mickey  Spiegel" w:date="2019-05-01T16:33:00Z">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ins>
    </w:p>
    <w:p w14:paraId="270EFD23" w14:textId="77777777" w:rsidR="00EB5EFD" w:rsidRPr="008A4EF5" w:rsidRDefault="00EB5EFD" w:rsidP="00EB5EFD">
      <w:pPr>
        <w:spacing w:after="0"/>
        <w:ind w:left="1440"/>
        <w:rPr>
          <w:ins w:id="889" w:author="Mickey  Spiegel" w:date="2019-05-01T16:33:00Z"/>
          <w:rFonts w:asciiTheme="minorHAnsi" w:eastAsia="Times New Roman" w:hAnsiTheme="minorHAnsi" w:cs="Consolas"/>
          <w:szCs w:val="18"/>
        </w:rPr>
      </w:pPr>
      <w:ins w:id="890" w:author="Mickey  Spiegel" w:date="2019-05-01T16:33: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sai_tam_event_obj</w:t>
        </w:r>
        <w:proofErr w:type="spellEnd"/>
        <w:r w:rsidRPr="008A4EF5">
          <w:rPr>
            <w:rFonts w:asciiTheme="minorHAnsi" w:eastAsia="Times New Roman" w:hAnsiTheme="minorHAnsi" w:cs="Consolas"/>
            <w:szCs w:val="18"/>
          </w:rPr>
          <w:t>,</w:t>
        </w:r>
      </w:ins>
    </w:p>
    <w:p w14:paraId="0511DE31" w14:textId="77777777" w:rsidR="00EB5EFD" w:rsidRPr="008A4EF5" w:rsidRDefault="00EB5EFD" w:rsidP="00EB5EFD">
      <w:pPr>
        <w:spacing w:after="0"/>
        <w:ind w:left="1440"/>
        <w:rPr>
          <w:ins w:id="891" w:author="Mickey  Spiegel" w:date="2019-05-01T16:33:00Z"/>
          <w:rFonts w:asciiTheme="minorHAnsi" w:eastAsia="Times New Roman" w:hAnsiTheme="minorHAnsi" w:cs="Consolas"/>
          <w:szCs w:val="18"/>
        </w:rPr>
      </w:pPr>
      <w:proofErr w:type="spellStart"/>
      <w:ins w:id="892" w:author="Mickey  Spiegel" w:date="2019-05-01T16:33: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1985B34D" w14:textId="77777777" w:rsidR="00EB5EFD" w:rsidRPr="008A4EF5" w:rsidRDefault="00EB5EFD" w:rsidP="00EB5EFD">
      <w:pPr>
        <w:spacing w:after="0"/>
        <w:ind w:left="1440"/>
        <w:rPr>
          <w:ins w:id="893" w:author="Mickey  Spiegel" w:date="2019-05-01T16:33:00Z"/>
          <w:rFonts w:asciiTheme="minorHAnsi" w:eastAsia="Times New Roman" w:hAnsiTheme="minorHAnsi" w:cs="Consolas"/>
          <w:szCs w:val="18"/>
        </w:rPr>
      </w:pPr>
      <w:proofErr w:type="spellStart"/>
      <w:ins w:id="894"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393C5EF9" w14:textId="77777777" w:rsidR="00EB5EFD" w:rsidRDefault="00EB5EFD" w:rsidP="00EB5EFD">
      <w:pPr>
        <w:spacing w:after="0"/>
        <w:ind w:left="1440"/>
        <w:rPr>
          <w:ins w:id="895" w:author="Mickey  Spiegel" w:date="2019-05-01T16:33:00Z"/>
          <w:rFonts w:asciiTheme="minorHAnsi" w:eastAsia="Times New Roman" w:hAnsiTheme="minorHAnsi" w:cs="Consolas"/>
          <w:szCs w:val="18"/>
        </w:rPr>
      </w:pPr>
      <w:proofErr w:type="spellStart"/>
      <w:ins w:id="896"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5C1453AB" w14:textId="77777777" w:rsidR="00EB5EFD" w:rsidRDefault="00EB5EFD" w:rsidP="00EB5EFD">
      <w:pPr>
        <w:rPr>
          <w:ins w:id="897" w:author="Mickey  Spiegel" w:date="2019-05-01T16:41:00Z"/>
        </w:rPr>
      </w:pPr>
    </w:p>
    <w:p w14:paraId="6E0EC3B8" w14:textId="5B0FEA68" w:rsidR="001E6184" w:rsidRDefault="001E6184" w:rsidP="001E6184">
      <w:pPr>
        <w:spacing w:after="0"/>
        <w:ind w:left="230"/>
        <w:rPr>
          <w:ins w:id="898" w:author="Mickey  Spiegel" w:date="2019-05-01T16:42:00Z"/>
          <w:rFonts w:eastAsia="Times New Roman"/>
          <w:b/>
          <w:bCs/>
          <w:color w:val="000000" w:themeColor="text1"/>
          <w:szCs w:val="18"/>
          <w:lang w:eastAsia="en-US" w:bidi="ar-SA"/>
        </w:rPr>
      </w:pPr>
      <w:ins w:id="899" w:author="Mickey  Spiegel" w:date="2019-05-01T16:42: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A9</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Bind event object to TAM object</w:t>
        </w:r>
      </w:ins>
    </w:p>
    <w:p w14:paraId="47774AF3" w14:textId="77777777" w:rsidR="001E6184" w:rsidRDefault="001E6184" w:rsidP="001E6184">
      <w:pPr>
        <w:spacing w:after="0"/>
        <w:ind w:left="720"/>
        <w:rPr>
          <w:ins w:id="900" w:author="Mickey  Spiegel" w:date="2019-05-01T16:42:00Z"/>
          <w:rFonts w:eastAsia="Times New Roman"/>
          <w:bCs/>
          <w:color w:val="000000" w:themeColor="text1"/>
          <w:szCs w:val="18"/>
          <w:lang w:val="en-US" w:eastAsia="en-US" w:bidi="ar-SA"/>
        </w:rPr>
      </w:pPr>
    </w:p>
    <w:p w14:paraId="468335B4" w14:textId="148D3A4C" w:rsidR="001E6184" w:rsidRPr="009B5B13" w:rsidRDefault="001E6184" w:rsidP="001E6184">
      <w:pPr>
        <w:spacing w:after="0"/>
        <w:ind w:left="720"/>
        <w:rPr>
          <w:ins w:id="901" w:author="Mickey  Spiegel" w:date="2019-05-01T16:42:00Z"/>
          <w:rFonts w:eastAsia="Times New Roman"/>
          <w:color w:val="000000" w:themeColor="text1"/>
          <w:szCs w:val="18"/>
          <w:lang w:val="en-US" w:eastAsia="en-US" w:bidi="ar-SA"/>
        </w:rPr>
      </w:pPr>
      <w:proofErr w:type="spellStart"/>
      <w:ins w:id="902"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r w:rsidRPr="009B5B13">
          <w:rPr>
            <w:rFonts w:eastAsia="Times New Roman"/>
            <w:bCs/>
            <w:color w:val="000000" w:themeColor="text1"/>
            <w:szCs w:val="18"/>
            <w:lang w:val="en-US" w:eastAsia="en-US" w:bidi="ar-SA"/>
          </w:rPr>
          <w:t>id = SAI_TAM_ATTR_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ins>
    </w:p>
    <w:p w14:paraId="32B003AC" w14:textId="0E0EEB5C" w:rsidR="001E6184" w:rsidRPr="009B5B13" w:rsidRDefault="001E6184" w:rsidP="001E6184">
      <w:pPr>
        <w:spacing w:after="0"/>
        <w:ind w:left="720"/>
        <w:rPr>
          <w:ins w:id="903" w:author="Mickey  Spiegel" w:date="2019-05-01T16:42:00Z"/>
          <w:rFonts w:eastAsia="Times New Roman"/>
          <w:color w:val="000000" w:themeColor="text1"/>
          <w:szCs w:val="18"/>
          <w:lang w:val="en-US" w:eastAsia="en-US" w:bidi="ar-SA"/>
        </w:rPr>
      </w:pPr>
      <w:proofErr w:type="spellStart"/>
      <w:ins w:id="904"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2589A9B0" w14:textId="4717F972" w:rsidR="001E6184" w:rsidRPr="009B5B13" w:rsidRDefault="001E6184" w:rsidP="001E6184">
      <w:pPr>
        <w:spacing w:after="0"/>
        <w:ind w:left="720"/>
        <w:rPr>
          <w:ins w:id="905" w:author="Mickey  Spiegel" w:date="2019-05-01T16:42:00Z"/>
          <w:rFonts w:eastAsia="Times New Roman"/>
          <w:color w:val="000000" w:themeColor="text1"/>
          <w:szCs w:val="18"/>
          <w:lang w:val="en-US" w:eastAsia="en-US" w:bidi="ar-SA"/>
        </w:rPr>
      </w:pPr>
      <w:proofErr w:type="spellStart"/>
      <w:ins w:id="906"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ins>
    </w:p>
    <w:p w14:paraId="7537CF9C" w14:textId="196CD7EA" w:rsidR="001E6184" w:rsidRPr="009B5B13" w:rsidRDefault="001E6184" w:rsidP="001E6184">
      <w:pPr>
        <w:spacing w:after="0"/>
        <w:ind w:left="720"/>
        <w:rPr>
          <w:ins w:id="907" w:author="Mickey  Spiegel" w:date="2019-05-01T16:42:00Z"/>
          <w:rFonts w:eastAsia="Times New Roman"/>
          <w:color w:val="000000" w:themeColor="text1"/>
          <w:szCs w:val="18"/>
          <w:lang w:val="en-US" w:eastAsia="en-US" w:bidi="ar-SA"/>
        </w:rPr>
      </w:pPr>
    </w:p>
    <w:p w14:paraId="0BC284B2" w14:textId="01FBFE13" w:rsidR="001E6184" w:rsidRPr="009B5B13" w:rsidRDefault="001E6184" w:rsidP="001E6184">
      <w:pPr>
        <w:spacing w:after="0"/>
        <w:ind w:left="720"/>
        <w:rPr>
          <w:ins w:id="908" w:author="Mickey  Spiegel" w:date="2019-05-01T16:42:00Z"/>
          <w:rFonts w:eastAsia="Times New Roman"/>
          <w:color w:val="000000" w:themeColor="text1"/>
          <w:szCs w:val="18"/>
          <w:lang w:val="en-US" w:eastAsia="en-US" w:bidi="ar-SA"/>
        </w:rPr>
      </w:pPr>
      <w:proofErr w:type="spellStart"/>
      <w:ins w:id="909" w:author="Mickey  Spiegel" w:date="2019-05-01T16:42:00Z">
        <w:r w:rsidRPr="009B5B13">
          <w:rPr>
            <w:rFonts w:eastAsia="Times New Roman"/>
            <w:b/>
            <w:bCs/>
            <w:color w:val="000000" w:themeColor="text1"/>
            <w:szCs w:val="18"/>
            <w:lang w:val="en-US" w:eastAsia="en-US" w:bidi="ar-SA"/>
          </w:rPr>
          <w:t>sai_</w:t>
        </w:r>
      </w:ins>
      <w:ins w:id="910" w:author="Mickey  Spiegel" w:date="2019-05-01T16:44:00Z">
        <w:r>
          <w:rPr>
            <w:rFonts w:eastAsia="Times New Roman"/>
            <w:b/>
            <w:bCs/>
            <w:color w:val="000000" w:themeColor="text1"/>
            <w:szCs w:val="18"/>
            <w:lang w:val="en-US" w:eastAsia="en-US" w:bidi="ar-SA"/>
          </w:rPr>
          <w:t>set</w:t>
        </w:r>
      </w:ins>
      <w:ins w:id="911" w:author="Mickey  Spiegel" w:date="2019-05-01T16:42:00Z">
        <w:r w:rsidRPr="009B5B13">
          <w:rPr>
            <w:rFonts w:eastAsia="Times New Roman"/>
            <w:b/>
            <w:bCs/>
            <w:color w:val="000000" w:themeColor="text1"/>
            <w:szCs w:val="18"/>
            <w:lang w:val="en-US" w:eastAsia="en-US" w:bidi="ar-SA"/>
          </w:rPr>
          <w:t>_tam_</w:t>
        </w:r>
      </w:ins>
      <w:ins w:id="912" w:author="Mickey  Spiegel" w:date="2019-05-01T16:44:00Z">
        <w:r>
          <w:rPr>
            <w:rFonts w:eastAsia="Times New Roman"/>
            <w:b/>
            <w:bCs/>
            <w:color w:val="000000" w:themeColor="text1"/>
            <w:szCs w:val="18"/>
            <w:lang w:val="en-US" w:eastAsia="en-US" w:bidi="ar-SA"/>
          </w:rPr>
          <w:t>attribute_</w:t>
        </w:r>
      </w:ins>
      <w:ins w:id="913" w:author="Mickey  Spiegel" w:date="2019-05-01T16:42:00Z">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ins>
    </w:p>
    <w:p w14:paraId="4069471A" w14:textId="3B4ECDCF" w:rsidR="001E6184" w:rsidRPr="009B5B13" w:rsidRDefault="001E6184" w:rsidP="001E6184">
      <w:pPr>
        <w:spacing w:after="0"/>
        <w:ind w:left="1440"/>
        <w:rPr>
          <w:ins w:id="914" w:author="Mickey  Spiegel" w:date="2019-05-01T16:42:00Z"/>
          <w:rFonts w:eastAsia="Times New Roman"/>
          <w:color w:val="000000" w:themeColor="text1"/>
          <w:szCs w:val="18"/>
          <w:lang w:val="en-US" w:eastAsia="en-US" w:bidi="ar-SA"/>
        </w:rPr>
      </w:pPr>
      <w:proofErr w:type="spellStart"/>
      <w:ins w:id="915" w:author="Mickey  Spiegel" w:date="2019-05-01T16:42:00Z">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ins>
    </w:p>
    <w:p w14:paraId="2DC57D06" w14:textId="31B046C3" w:rsidR="001E6184" w:rsidRDefault="001E6184" w:rsidP="001E6184">
      <w:pPr>
        <w:spacing w:after="0"/>
        <w:ind w:left="1440"/>
        <w:rPr>
          <w:ins w:id="916" w:author="Mickey  Spiegel" w:date="2019-05-01T16:42:00Z"/>
          <w:rFonts w:eastAsia="Times New Roman"/>
          <w:bCs/>
          <w:color w:val="000000" w:themeColor="text1"/>
          <w:szCs w:val="18"/>
          <w:lang w:val="en-US" w:eastAsia="en-US" w:bidi="ar-SA"/>
        </w:rPr>
      </w:pPr>
      <w:proofErr w:type="spellStart"/>
      <w:ins w:id="917"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w:t>
        </w:r>
      </w:ins>
    </w:p>
    <w:p w14:paraId="593A4CCD" w14:textId="77777777" w:rsidR="001E6184" w:rsidRDefault="001E6184" w:rsidP="001E6184">
      <w:pPr>
        <w:spacing w:after="0"/>
        <w:ind w:left="230"/>
        <w:rPr>
          <w:ins w:id="918" w:author="Mickey  Spiegel" w:date="2019-05-01T16:44:00Z"/>
          <w:rFonts w:eastAsia="Times New Roman"/>
          <w:bCs/>
          <w:color w:val="000000" w:themeColor="text1"/>
          <w:szCs w:val="18"/>
          <w:lang w:eastAsia="en-US" w:bidi="ar-SA"/>
        </w:rPr>
      </w:pPr>
    </w:p>
    <w:p w14:paraId="2F6B3AD5" w14:textId="476615E0" w:rsidR="001E6184" w:rsidRPr="00E27C5F" w:rsidRDefault="001E6184" w:rsidP="001E6184">
      <w:pPr>
        <w:spacing w:after="0"/>
        <w:ind w:left="230"/>
        <w:rPr>
          <w:ins w:id="919" w:author="Mickey  Spiegel" w:date="2019-05-01T16:42:00Z"/>
          <w:rFonts w:eastAsia="Times New Roman"/>
          <w:bCs/>
          <w:color w:val="000000" w:themeColor="text1"/>
          <w:szCs w:val="18"/>
          <w:lang w:eastAsia="en-US" w:bidi="ar-SA"/>
        </w:rPr>
      </w:pPr>
      <w:ins w:id="920" w:author="Mickey  Spiegel" w:date="2019-05-01T16:42:00Z">
        <w:r w:rsidRPr="001E6184">
          <w:rPr>
            <w:rFonts w:eastAsia="Times New Roman"/>
            <w:bCs/>
            <w:color w:val="000000" w:themeColor="text1"/>
            <w:szCs w:val="18"/>
            <w:lang w:eastAsia="en-US" w:bidi="ar-SA"/>
          </w:rPr>
          <w:t>or</w:t>
        </w:r>
      </w:ins>
    </w:p>
    <w:p w14:paraId="3261FD01" w14:textId="77777777" w:rsidR="001E6184" w:rsidRPr="00E27C5F" w:rsidRDefault="001E6184" w:rsidP="001E6184">
      <w:pPr>
        <w:spacing w:after="0"/>
        <w:ind w:left="230"/>
        <w:rPr>
          <w:ins w:id="921" w:author="Mickey  Spiegel" w:date="2019-05-01T16:42:00Z"/>
          <w:rFonts w:eastAsia="Times New Roman"/>
          <w:bCs/>
          <w:color w:val="000000" w:themeColor="text1"/>
          <w:szCs w:val="18"/>
          <w:lang w:eastAsia="en-US" w:bidi="ar-SA"/>
        </w:rPr>
      </w:pPr>
    </w:p>
    <w:p w14:paraId="53146758" w14:textId="2A20EE39" w:rsidR="001E6184" w:rsidRDefault="001E6184" w:rsidP="001E6184">
      <w:pPr>
        <w:spacing w:after="0"/>
        <w:ind w:left="230"/>
        <w:rPr>
          <w:ins w:id="922" w:author="Mickey  Spiegel" w:date="2019-05-01T16:41:00Z"/>
          <w:rFonts w:eastAsia="Times New Roman"/>
          <w:b/>
          <w:bCs/>
          <w:color w:val="000000" w:themeColor="text1"/>
          <w:szCs w:val="18"/>
          <w:lang w:eastAsia="en-US" w:bidi="ar-SA"/>
        </w:rPr>
      </w:pPr>
      <w:ins w:id="923" w:author="Mickey  Spiegel" w:date="2019-05-01T16:41: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B9</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binding to switch</w:t>
        </w:r>
      </w:ins>
    </w:p>
    <w:p w14:paraId="4C5FDCDE" w14:textId="77777777" w:rsidR="001E6184" w:rsidRDefault="001E6184" w:rsidP="001E6184">
      <w:pPr>
        <w:spacing w:after="0"/>
        <w:ind w:left="720"/>
        <w:rPr>
          <w:ins w:id="924" w:author="Mickey  Spiegel" w:date="2019-05-01T16:42:00Z"/>
          <w:rFonts w:eastAsia="Times New Roman"/>
          <w:bCs/>
          <w:color w:val="000000" w:themeColor="text1"/>
          <w:szCs w:val="18"/>
          <w:lang w:val="en-US" w:eastAsia="en-US" w:bidi="ar-SA"/>
        </w:rPr>
      </w:pPr>
    </w:p>
    <w:p w14:paraId="50CD8BF6" w14:textId="77777777" w:rsidR="001E6184" w:rsidRPr="009B5B13" w:rsidRDefault="001E6184" w:rsidP="001E6184">
      <w:pPr>
        <w:spacing w:after="0"/>
        <w:ind w:left="720"/>
        <w:rPr>
          <w:ins w:id="925" w:author="Mickey  Spiegel" w:date="2019-05-01T16:41:00Z"/>
          <w:rFonts w:eastAsia="Times New Roman"/>
          <w:color w:val="000000" w:themeColor="text1"/>
          <w:szCs w:val="18"/>
          <w:lang w:val="en-US" w:eastAsia="en-US" w:bidi="ar-SA"/>
        </w:rPr>
      </w:pPr>
      <w:proofErr w:type="spellStart"/>
      <w:ins w:id="926"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ins>
    </w:p>
    <w:p w14:paraId="787F32E8" w14:textId="77777777" w:rsidR="001E6184" w:rsidRPr="009B5B13" w:rsidRDefault="001E6184" w:rsidP="001E6184">
      <w:pPr>
        <w:spacing w:after="0"/>
        <w:ind w:left="720"/>
        <w:rPr>
          <w:ins w:id="927" w:author="Mickey  Spiegel" w:date="2019-05-01T16:41:00Z"/>
          <w:rFonts w:eastAsia="Times New Roman"/>
          <w:color w:val="000000" w:themeColor="text1"/>
          <w:szCs w:val="18"/>
          <w:lang w:val="en-US" w:eastAsia="en-US" w:bidi="ar-SA"/>
        </w:rPr>
      </w:pPr>
      <w:proofErr w:type="spellStart"/>
      <w:ins w:id="928"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42D0E69E" w14:textId="77777777" w:rsidR="001E6184" w:rsidRPr="009B5B13" w:rsidRDefault="001E6184" w:rsidP="001E6184">
      <w:pPr>
        <w:spacing w:after="0"/>
        <w:ind w:left="720"/>
        <w:rPr>
          <w:ins w:id="929" w:author="Mickey  Spiegel" w:date="2019-05-01T16:41:00Z"/>
          <w:rFonts w:eastAsia="Times New Roman"/>
          <w:color w:val="000000" w:themeColor="text1"/>
          <w:szCs w:val="18"/>
          <w:lang w:val="en-US" w:eastAsia="en-US" w:bidi="ar-SA"/>
        </w:rPr>
      </w:pPr>
      <w:proofErr w:type="spellStart"/>
      <w:ins w:id="930"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ins>
    </w:p>
    <w:p w14:paraId="632C0A72" w14:textId="77777777" w:rsidR="001E6184" w:rsidRPr="009B5B13" w:rsidRDefault="001E6184" w:rsidP="001E6184">
      <w:pPr>
        <w:spacing w:after="0"/>
        <w:ind w:left="720"/>
        <w:rPr>
          <w:ins w:id="931" w:author="Mickey  Spiegel" w:date="2019-05-01T16:41:00Z"/>
          <w:rFonts w:eastAsia="Times New Roman"/>
          <w:color w:val="000000" w:themeColor="text1"/>
          <w:szCs w:val="18"/>
          <w:lang w:val="en-US" w:eastAsia="en-US" w:bidi="ar-SA"/>
        </w:rPr>
      </w:pPr>
      <w:ins w:id="932" w:author="Mickey  Spiegel" w:date="2019-05-01T16:41:00Z">
        <w:r w:rsidRPr="009B5B13">
          <w:rPr>
            <w:rFonts w:eastAsia="Times New Roman"/>
            <w:bCs/>
            <w:color w:val="000000" w:themeColor="text1"/>
            <w:szCs w:val="18"/>
            <w:lang w:val="en-US" w:eastAsia="en-US" w:bidi="ar-SA"/>
          </w:rPr>
          <w:t> </w:t>
        </w:r>
      </w:ins>
    </w:p>
    <w:p w14:paraId="2B99A975" w14:textId="77777777" w:rsidR="001E6184" w:rsidRPr="009B5B13" w:rsidRDefault="001E6184" w:rsidP="001E6184">
      <w:pPr>
        <w:spacing w:after="0"/>
        <w:ind w:left="720"/>
        <w:rPr>
          <w:ins w:id="933" w:author="Mickey  Spiegel" w:date="2019-05-01T16:41:00Z"/>
          <w:rFonts w:eastAsia="Times New Roman"/>
          <w:color w:val="000000" w:themeColor="text1"/>
          <w:szCs w:val="18"/>
          <w:lang w:val="en-US" w:eastAsia="en-US" w:bidi="ar-SA"/>
        </w:rPr>
      </w:pPr>
      <w:proofErr w:type="spellStart"/>
      <w:ins w:id="934"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ins>
    </w:p>
    <w:p w14:paraId="4106B283" w14:textId="77777777" w:rsidR="001E6184" w:rsidRPr="009B5B13" w:rsidRDefault="001E6184" w:rsidP="001E6184">
      <w:pPr>
        <w:spacing w:after="0"/>
        <w:ind w:left="720"/>
        <w:rPr>
          <w:ins w:id="935" w:author="Mickey  Spiegel" w:date="2019-05-01T16:41:00Z"/>
          <w:rFonts w:eastAsia="Times New Roman"/>
          <w:color w:val="000000" w:themeColor="text1"/>
          <w:szCs w:val="18"/>
          <w:lang w:val="en-US" w:eastAsia="en-US" w:bidi="ar-SA"/>
        </w:rPr>
      </w:pPr>
      <w:proofErr w:type="spellStart"/>
      <w:ins w:id="936"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38FB3098" w14:textId="77777777" w:rsidR="001E6184" w:rsidRPr="009B5B13" w:rsidRDefault="001E6184" w:rsidP="001E6184">
      <w:pPr>
        <w:spacing w:after="0"/>
        <w:ind w:left="720"/>
        <w:rPr>
          <w:ins w:id="937" w:author="Mickey  Spiegel" w:date="2019-05-01T16:41:00Z"/>
          <w:rFonts w:eastAsia="Times New Roman"/>
          <w:color w:val="000000" w:themeColor="text1"/>
          <w:szCs w:val="18"/>
          <w:lang w:val="en-US" w:eastAsia="en-US" w:bidi="ar-SA"/>
        </w:rPr>
      </w:pPr>
      <w:proofErr w:type="spellStart"/>
      <w:ins w:id="938"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w:t>
        </w:r>
        <w:r>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ins>
    </w:p>
    <w:p w14:paraId="17840B5E" w14:textId="77777777" w:rsidR="001E6184" w:rsidRPr="009B5B13" w:rsidRDefault="001E6184" w:rsidP="001E6184">
      <w:pPr>
        <w:spacing w:after="0"/>
        <w:ind w:left="720"/>
        <w:rPr>
          <w:ins w:id="939" w:author="Mickey  Spiegel" w:date="2019-05-01T16:41:00Z"/>
          <w:rFonts w:eastAsia="Times New Roman"/>
          <w:color w:val="000000" w:themeColor="text1"/>
          <w:szCs w:val="18"/>
          <w:lang w:val="en-US" w:eastAsia="en-US" w:bidi="ar-SA"/>
        </w:rPr>
      </w:pPr>
      <w:ins w:id="940" w:author="Mickey  Spiegel" w:date="2019-05-01T16:41:00Z">
        <w:r w:rsidRPr="009B5B13">
          <w:rPr>
            <w:rFonts w:ascii="Menlo" w:eastAsia="Times New Roman" w:hAnsi="Menlo" w:cs="Menlo"/>
            <w:bCs/>
            <w:color w:val="000000" w:themeColor="text1"/>
            <w:szCs w:val="18"/>
            <w:lang w:val="en-US" w:eastAsia="en-US" w:bidi="ar-SA"/>
          </w:rPr>
          <w:t> </w:t>
        </w:r>
      </w:ins>
    </w:p>
    <w:p w14:paraId="3FB4C7F3" w14:textId="77777777" w:rsidR="001E6184" w:rsidRPr="009B5B13" w:rsidRDefault="001E6184" w:rsidP="001E6184">
      <w:pPr>
        <w:spacing w:after="0"/>
        <w:ind w:left="720"/>
        <w:rPr>
          <w:ins w:id="941" w:author="Mickey  Spiegel" w:date="2019-05-01T16:41:00Z"/>
          <w:rFonts w:eastAsia="Times New Roman"/>
          <w:color w:val="000000" w:themeColor="text1"/>
          <w:szCs w:val="18"/>
          <w:lang w:val="en-US" w:eastAsia="en-US" w:bidi="ar-SA"/>
        </w:rPr>
      </w:pPr>
      <w:proofErr w:type="spellStart"/>
      <w:ins w:id="942" w:author="Mickey  Spiegel" w:date="2019-05-01T16:41:00Z">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ins>
    </w:p>
    <w:p w14:paraId="156794F7" w14:textId="77777777" w:rsidR="001E6184" w:rsidRPr="009B5B13" w:rsidRDefault="001E6184" w:rsidP="001E6184">
      <w:pPr>
        <w:spacing w:after="0"/>
        <w:ind w:left="720"/>
        <w:rPr>
          <w:ins w:id="943" w:author="Mickey  Spiegel" w:date="2019-05-01T16:41:00Z"/>
          <w:rFonts w:eastAsia="Times New Roman"/>
          <w:color w:val="000000" w:themeColor="text1"/>
          <w:szCs w:val="18"/>
          <w:lang w:val="en-US" w:eastAsia="en-US" w:bidi="ar-SA"/>
        </w:rPr>
      </w:pPr>
      <w:proofErr w:type="spellStart"/>
      <w:ins w:id="944" w:author="Mickey  Spiegel" w:date="2019-05-01T16:41:00Z">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ins>
    </w:p>
    <w:p w14:paraId="41CA797C" w14:textId="77777777" w:rsidR="001E6184" w:rsidRPr="009B5B13" w:rsidRDefault="001E6184" w:rsidP="001E6184">
      <w:pPr>
        <w:spacing w:after="0"/>
        <w:ind w:left="1440"/>
        <w:rPr>
          <w:ins w:id="945" w:author="Mickey  Spiegel" w:date="2019-05-01T16:41:00Z"/>
          <w:rFonts w:eastAsia="Times New Roman"/>
          <w:color w:val="000000" w:themeColor="text1"/>
          <w:szCs w:val="18"/>
          <w:lang w:val="en-US" w:eastAsia="en-US" w:bidi="ar-SA"/>
        </w:rPr>
      </w:pPr>
      <w:ins w:id="946" w:author="Mickey  Spiegel" w:date="2019-05-01T16:41:00Z">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ins>
    </w:p>
    <w:p w14:paraId="0FA354E7" w14:textId="77777777" w:rsidR="001E6184" w:rsidRPr="009B5B13" w:rsidRDefault="001E6184" w:rsidP="001E6184">
      <w:pPr>
        <w:spacing w:after="0"/>
        <w:ind w:left="1440"/>
        <w:rPr>
          <w:ins w:id="947" w:author="Mickey  Spiegel" w:date="2019-05-01T16:41:00Z"/>
          <w:rFonts w:eastAsia="Times New Roman"/>
          <w:color w:val="000000" w:themeColor="text1"/>
          <w:szCs w:val="18"/>
          <w:lang w:val="en-US" w:eastAsia="en-US" w:bidi="ar-SA"/>
        </w:rPr>
      </w:pPr>
      <w:proofErr w:type="spellStart"/>
      <w:ins w:id="948" w:author="Mickey  Spiegel" w:date="2019-05-01T16:41:00Z">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ins>
    </w:p>
    <w:p w14:paraId="07FCE701" w14:textId="77777777" w:rsidR="001E6184" w:rsidRDefault="001E6184" w:rsidP="001E6184">
      <w:pPr>
        <w:spacing w:after="0"/>
        <w:ind w:left="1440"/>
        <w:rPr>
          <w:ins w:id="949" w:author="Mickey  Spiegel" w:date="2019-05-01T16:41:00Z"/>
          <w:rFonts w:eastAsia="Times New Roman"/>
          <w:bCs/>
          <w:color w:val="000000" w:themeColor="text1"/>
          <w:szCs w:val="18"/>
          <w:lang w:val="en-US" w:eastAsia="en-US" w:bidi="ar-SA"/>
        </w:rPr>
      </w:pPr>
      <w:proofErr w:type="spellStart"/>
      <w:ins w:id="950" w:author="Mickey  Spiegel" w:date="2019-05-01T16:41:00Z">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ins>
    </w:p>
    <w:p w14:paraId="5ED9175A" w14:textId="3484C75A" w:rsidR="00E13A60" w:rsidRPr="00E27C5F" w:rsidRDefault="001E6184" w:rsidP="00E27C5F">
      <w:pPr>
        <w:spacing w:after="0"/>
        <w:ind w:left="1440"/>
        <w:rPr>
          <w:rFonts w:eastAsia="Times New Roman"/>
          <w:bCs/>
          <w:color w:val="000000" w:themeColor="text1"/>
          <w:szCs w:val="18"/>
          <w:lang w:val="en-US" w:eastAsia="en-US" w:bidi="ar-SA"/>
        </w:rPr>
      </w:pPr>
      <w:proofErr w:type="spellStart"/>
      <w:ins w:id="951" w:author="Mickey  Spiegel" w:date="2019-05-01T16:41:00Z">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ins>
    </w:p>
    <w:p w14:paraId="55506495" w14:textId="77777777" w:rsidR="00B43F27" w:rsidRPr="00B43F27" w:rsidRDefault="00B43F27">
      <w:pPr>
        <w:pStyle w:val="NormalWeb"/>
      </w:pPr>
    </w:p>
    <w:p w14:paraId="511C28BC" w14:textId="77777777" w:rsidR="00033A86" w:rsidRDefault="00FE05B3" w:rsidP="00033A86">
      <w:pPr>
        <w:pStyle w:val="Heading2"/>
        <w:numPr>
          <w:ilvl w:val="1"/>
          <w:numId w:val="3"/>
        </w:numPr>
        <w:ind w:hanging="576"/>
      </w:pPr>
      <w:bookmarkStart w:id="952" w:name="_Toc39660763"/>
      <w:r>
        <w:t>Creating a GET DATA API invocation instance</w:t>
      </w:r>
      <w:bookmarkEnd w:id="952"/>
    </w:p>
    <w:p w14:paraId="40539B06" w14:textId="77777777"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14:paraId="626F1024" w14:textId="77777777" w:rsidR="00596E47" w:rsidRPr="00596E47" w:rsidRDefault="00596E47" w:rsidP="00CB49BF">
      <w:r w:rsidRPr="00596E47">
        <w:lastRenderedPageBreak/>
        <w:t xml:space="preserve">Using previous example, event1, event2, and telemetry object are created for TAM object. TAM object is </w:t>
      </w:r>
      <w:proofErr w:type="spellStart"/>
      <w:r w:rsidRPr="00596E47">
        <w:t>binded</w:t>
      </w:r>
      <w:proofErr w:type="spellEnd"/>
      <w:r w:rsidRPr="00596E47">
        <w:t xml:space="preserve"> to a given queue object.</w:t>
      </w:r>
    </w:p>
    <w:p w14:paraId="59CB228C"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60F93D28"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4AC21BD"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6A973350" w14:textId="77777777"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4598743B"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04AFD20E" w14:textId="77777777" w:rsidR="00596E47" w:rsidRPr="008A4EF5" w:rsidRDefault="00596E47" w:rsidP="00596E47">
      <w:pPr>
        <w:spacing w:after="0"/>
        <w:ind w:left="720"/>
        <w:rPr>
          <w:rFonts w:asciiTheme="minorHAnsi" w:eastAsia="Times New Roman" w:hAnsiTheme="minorHAnsi" w:cs="Consolas"/>
          <w:szCs w:val="18"/>
        </w:rPr>
      </w:pPr>
    </w:p>
    <w:p w14:paraId="681A15A9" w14:textId="64E09971"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w:t>
      </w:r>
      <w:ins w:id="953" w:author="Mickey  Spiegel" w:date="2019-05-01T16:48:00Z">
        <w:r w:rsidR="001E6184">
          <w:rPr>
            <w:rFonts w:asciiTheme="minorHAnsi" w:eastAsia="Times New Roman" w:hAnsiTheme="minorHAnsi" w:cs="Consolas"/>
            <w:szCs w:val="18"/>
          </w:rPr>
          <w:t>EVENT_</w:t>
        </w:r>
      </w:ins>
      <w:r>
        <w:rPr>
          <w:rFonts w:asciiTheme="minorHAnsi" w:eastAsia="Times New Roman" w:hAnsiTheme="minorHAnsi" w:cs="Consolas"/>
          <w:szCs w:val="18"/>
        </w:rPr>
        <w:t>OBJECTS</w:t>
      </w:r>
      <w:r w:rsidRPr="008A4EF5">
        <w:rPr>
          <w:rFonts w:asciiTheme="minorHAnsi" w:eastAsia="Times New Roman" w:hAnsiTheme="minorHAnsi" w:cs="Consolas"/>
          <w:szCs w:val="18"/>
        </w:rPr>
        <w:t>_LIST;</w:t>
      </w:r>
    </w:p>
    <w:p w14:paraId="4BBDE589"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14:paraId="4F1B9D3F"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716C69FA"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72A91D5" w14:textId="77777777" w:rsidR="00596E47" w:rsidRDefault="00596E47" w:rsidP="00596E47">
      <w:pPr>
        <w:spacing w:after="0"/>
        <w:ind w:left="288"/>
        <w:rPr>
          <w:rFonts w:asciiTheme="minorHAnsi" w:eastAsia="Times New Roman" w:hAnsiTheme="minorHAnsi" w:cs="Consolas"/>
          <w:szCs w:val="18"/>
        </w:rPr>
      </w:pPr>
    </w:p>
    <w:p w14:paraId="67297583" w14:textId="7CEEC119" w:rsidR="00596E47" w:rsidRPr="008A4EF5" w:rsidDel="005219EB" w:rsidRDefault="00596E47" w:rsidP="00596E47">
      <w:pPr>
        <w:spacing w:after="0"/>
        <w:ind w:left="720"/>
        <w:rPr>
          <w:del w:id="954" w:author="Mickey  Spiegel" w:date="2019-05-01T16:48:00Z"/>
          <w:rFonts w:asciiTheme="minorHAnsi" w:eastAsia="Times New Roman" w:hAnsiTheme="minorHAnsi" w:cs="Consolas"/>
          <w:szCs w:val="18"/>
        </w:rPr>
      </w:pPr>
      <w:del w:id="955" w:author="Mickey  Spiegel" w:date="2019-05-01T16:48:00Z">
        <w:r w:rsidDel="005219EB">
          <w:rPr>
            <w:rFonts w:asciiTheme="minorHAnsi" w:eastAsia="Times New Roman" w:hAnsiTheme="minorHAnsi" w:cs="Consolas"/>
            <w:szCs w:val="18"/>
          </w:rPr>
          <w:delText>sai_attr_list[2].id = SAI_TAM_ATTR_OBJECTS</w:delText>
        </w:r>
        <w:r w:rsidRPr="008A4EF5" w:rsidDel="005219EB">
          <w:rPr>
            <w:rFonts w:asciiTheme="minorHAnsi" w:eastAsia="Times New Roman" w:hAnsiTheme="minorHAnsi" w:cs="Consolas"/>
            <w:szCs w:val="18"/>
          </w:rPr>
          <w:delText>_LIST;</w:delText>
        </w:r>
      </w:del>
    </w:p>
    <w:p w14:paraId="3C8E1A53" w14:textId="7EEA5521" w:rsidR="00596E47" w:rsidRPr="008A4EF5" w:rsidDel="005219EB" w:rsidRDefault="00596E47" w:rsidP="00596E47">
      <w:pPr>
        <w:spacing w:after="0"/>
        <w:ind w:left="720"/>
        <w:rPr>
          <w:del w:id="956" w:author="Mickey  Spiegel" w:date="2019-05-01T16:48:00Z"/>
          <w:rFonts w:asciiTheme="minorHAnsi" w:eastAsia="Times New Roman" w:hAnsiTheme="minorHAnsi" w:cs="Consolas"/>
          <w:szCs w:val="18"/>
        </w:rPr>
      </w:pPr>
      <w:del w:id="957" w:author="Mickey  Spiegel" w:date="2019-05-01T16:48:00Z">
        <w:r w:rsidRPr="008A4EF5" w:rsidDel="005219EB">
          <w:rPr>
            <w:rFonts w:asciiTheme="minorHAnsi" w:eastAsia="Times New Roman" w:hAnsiTheme="minorHAnsi" w:cs="Consolas"/>
            <w:szCs w:val="18"/>
          </w:rPr>
          <w:delText>sai_attr</w:delText>
        </w:r>
        <w:r w:rsidDel="005219EB">
          <w:rPr>
            <w:rFonts w:asciiTheme="minorHAnsi" w:eastAsia="Times New Roman" w:hAnsiTheme="minorHAnsi" w:cs="Consolas"/>
            <w:szCs w:val="18"/>
          </w:rPr>
          <w:delText>_list[2].value.objlist.count = 1</w:delText>
        </w:r>
        <w:r w:rsidRPr="008A4EF5" w:rsidDel="005219EB">
          <w:rPr>
            <w:rFonts w:asciiTheme="minorHAnsi" w:eastAsia="Times New Roman" w:hAnsiTheme="minorHAnsi" w:cs="Consolas"/>
            <w:szCs w:val="18"/>
          </w:rPr>
          <w:delText>;</w:delText>
        </w:r>
      </w:del>
    </w:p>
    <w:p w14:paraId="3294C608" w14:textId="10E6F3F4" w:rsidR="00596E47" w:rsidDel="005219EB" w:rsidRDefault="00596E47" w:rsidP="00596E47">
      <w:pPr>
        <w:spacing w:after="0"/>
        <w:ind w:left="720"/>
        <w:rPr>
          <w:del w:id="958" w:author="Mickey  Spiegel" w:date="2019-05-01T16:48:00Z"/>
          <w:rFonts w:asciiTheme="minorHAnsi" w:eastAsia="Times New Roman" w:hAnsiTheme="minorHAnsi" w:cs="Consolas"/>
          <w:szCs w:val="18"/>
        </w:rPr>
      </w:pPr>
      <w:del w:id="959" w:author="Mickey  Spiegel" w:date="2019-05-01T16:48:00Z">
        <w:r w:rsidDel="005219EB">
          <w:rPr>
            <w:rFonts w:asciiTheme="minorHAnsi" w:eastAsia="Times New Roman" w:hAnsiTheme="minorHAnsi" w:cs="Consolas"/>
            <w:szCs w:val="18"/>
          </w:rPr>
          <w:delText>sai_attr_list[2</w:delText>
        </w:r>
        <w:r w:rsidRPr="008A4EF5" w:rsidDel="005219EB">
          <w:rPr>
            <w:rFonts w:asciiTheme="minorHAnsi" w:eastAsia="Times New Roman" w:hAnsiTheme="minorHAnsi" w:cs="Consolas"/>
            <w:szCs w:val="18"/>
          </w:rPr>
          <w:delText>].value.objlist.list[0] = sai_tam_telemetry_obj;</w:delText>
        </w:r>
      </w:del>
    </w:p>
    <w:p w14:paraId="107DFF9E" w14:textId="07299589" w:rsidR="00596E47" w:rsidDel="005219EB" w:rsidRDefault="00596E47" w:rsidP="00596E47">
      <w:pPr>
        <w:spacing w:after="0"/>
        <w:ind w:left="288"/>
        <w:rPr>
          <w:del w:id="960" w:author="Mickey  Spiegel" w:date="2019-05-01T16:48:00Z"/>
          <w:rFonts w:asciiTheme="minorHAnsi" w:eastAsia="Times New Roman" w:hAnsiTheme="minorHAnsi" w:cs="Consolas"/>
          <w:szCs w:val="18"/>
        </w:rPr>
      </w:pPr>
    </w:p>
    <w:p w14:paraId="4CC41AA7" w14:textId="615A5D98"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961" w:author="Mickey  Spiegel" w:date="2019-05-01T16:48:00Z">
        <w:r w:rsidR="005219EB">
          <w:rPr>
            <w:rFonts w:asciiTheme="minorHAnsi" w:eastAsia="Times New Roman" w:hAnsiTheme="minorHAnsi" w:cs="Consolas"/>
            <w:szCs w:val="18"/>
          </w:rPr>
          <w:t>2</w:t>
        </w:r>
      </w:ins>
      <w:del w:id="962"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 xml:space="preserve">].id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1A3F52BC" w14:textId="62C56C3B"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w:t>
      </w:r>
      <w:ins w:id="963" w:author="Mickey  Spiegel" w:date="2019-05-01T16:48:00Z">
        <w:r w:rsidR="005219EB">
          <w:rPr>
            <w:rFonts w:asciiTheme="minorHAnsi" w:eastAsia="Times New Roman" w:hAnsiTheme="minorHAnsi" w:cs="Consolas"/>
            <w:szCs w:val="18"/>
          </w:rPr>
          <w:t>2</w:t>
        </w:r>
      </w:ins>
      <w:del w:id="964"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14:paraId="0A55B684" w14:textId="36043515"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965" w:author="Mickey  Spiegel" w:date="2019-05-01T16:48:00Z">
        <w:r w:rsidR="005219EB">
          <w:rPr>
            <w:rFonts w:asciiTheme="minorHAnsi" w:eastAsia="Times New Roman" w:hAnsiTheme="minorHAnsi" w:cs="Consolas"/>
            <w:szCs w:val="18"/>
          </w:rPr>
          <w:t>2</w:t>
        </w:r>
      </w:ins>
      <w:del w:id="966" w:author="Mickey  Spiegel" w:date="2019-05-01T16:48:00Z">
        <w:r w:rsidDel="005219EB">
          <w:rPr>
            <w:rFonts w:asciiTheme="minorHAnsi" w:eastAsia="Times New Roman" w:hAnsiTheme="minorHAnsi" w:cs="Consolas"/>
            <w:szCs w:val="18"/>
          </w:rPr>
          <w:delText>3</w:delText>
        </w:r>
      </w:del>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w:t>
      </w:r>
      <w:ins w:id="967" w:author="Mickey  Spiegel" w:date="2019-05-01T16:49:00Z">
        <w:r w:rsidR="005219EB">
          <w:rPr>
            <w:rFonts w:asciiTheme="minorHAnsi" w:hAnsiTheme="minorHAnsi" w:cs="Menlo"/>
            <w:szCs w:val="18"/>
            <w:lang w:val="en-US" w:bidi="ar-SA"/>
          </w:rPr>
          <w:t>TAM</w:t>
        </w:r>
      </w:ins>
      <w:del w:id="968" w:author="Mickey  Spiegel" w:date="2019-05-01T16:49: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15478C9E" w14:textId="0495546A"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969" w:author="Mickey  Spiegel" w:date="2019-05-01T16:48:00Z">
        <w:r w:rsidR="005219EB">
          <w:rPr>
            <w:rFonts w:asciiTheme="minorHAnsi" w:eastAsia="Times New Roman" w:hAnsiTheme="minorHAnsi" w:cs="Consolas"/>
            <w:szCs w:val="18"/>
          </w:rPr>
          <w:t>2</w:t>
        </w:r>
      </w:ins>
      <w:del w:id="970"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971" w:author="Mickey  Spiegel" w:date="2019-05-01T16:49:00Z">
        <w:r w:rsidR="005219EB">
          <w:rPr>
            <w:rFonts w:asciiTheme="minorHAnsi" w:hAnsiTheme="minorHAnsi" w:cs="Menlo"/>
            <w:szCs w:val="18"/>
            <w:lang w:val="en-US" w:bidi="ar-SA"/>
          </w:rPr>
          <w:t>TAM</w:t>
        </w:r>
      </w:ins>
      <w:del w:id="972" w:author="Mickey  Spiegel" w:date="2019-05-01T16:49: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74EA58BF" w14:textId="5A754111"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973" w:author="Mickey  Spiegel" w:date="2019-05-01T16:48:00Z">
        <w:r w:rsidR="005219EB">
          <w:rPr>
            <w:rFonts w:asciiTheme="minorHAnsi" w:eastAsia="Times New Roman" w:hAnsiTheme="minorHAnsi" w:cs="Consolas"/>
            <w:szCs w:val="18"/>
          </w:rPr>
          <w:t>2</w:t>
        </w:r>
      </w:ins>
      <w:del w:id="974"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975" w:author="Mickey  Spiegel" w:date="2019-05-01T16:50:00Z">
        <w:r w:rsidR="005219EB">
          <w:rPr>
            <w:rFonts w:asciiTheme="minorHAnsi" w:hAnsiTheme="minorHAnsi" w:cs="Menlo"/>
            <w:szCs w:val="18"/>
            <w:lang w:val="en-US" w:bidi="ar-SA"/>
          </w:rPr>
          <w:t>TAM</w:t>
        </w:r>
      </w:ins>
      <w:del w:id="976" w:author="Mickey  Spiegel" w:date="2019-05-01T16:50: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5D5B7EF0" w14:textId="77777777" w:rsidR="00596E47" w:rsidRPr="005219EB" w:rsidRDefault="00596E47" w:rsidP="00596E47">
      <w:pPr>
        <w:spacing w:after="0"/>
        <w:ind w:left="720"/>
        <w:rPr>
          <w:rFonts w:ascii="Menlo" w:hAnsi="Menlo" w:cs="Menlo"/>
          <w:lang w:val="en-US" w:bidi="ar-SA"/>
        </w:rPr>
      </w:pPr>
    </w:p>
    <w:p w14:paraId="53C8CAB8" w14:textId="5796D78B" w:rsidR="005219EB" w:rsidRPr="00E27C5F" w:rsidRDefault="005219EB" w:rsidP="005219EB">
      <w:pPr>
        <w:spacing w:after="0"/>
        <w:ind w:left="720"/>
        <w:rPr>
          <w:ins w:id="977" w:author="Mickey  Spiegel" w:date="2019-05-01T16:49:00Z"/>
          <w:rFonts w:asciiTheme="minorHAnsi" w:eastAsia="Times New Roman" w:hAnsiTheme="minorHAnsi" w:cs="Consolas"/>
          <w:szCs w:val="18"/>
        </w:rPr>
      </w:pPr>
      <w:proofErr w:type="spellStart"/>
      <w:ins w:id="978" w:author="Mickey  Spiegel" w:date="2019-05-01T16:48:00Z">
        <w:r w:rsidRPr="005219EB">
          <w:rPr>
            <w:rFonts w:asciiTheme="minorHAnsi" w:eastAsia="Times New Roman" w:hAnsiTheme="minorHAnsi" w:cs="Consolas"/>
            <w:szCs w:val="18"/>
          </w:rPr>
          <w:t>attr_count</w:t>
        </w:r>
        <w:proofErr w:type="spellEnd"/>
        <w:r w:rsidRPr="005219EB">
          <w:rPr>
            <w:rFonts w:asciiTheme="minorHAnsi" w:eastAsia="Times New Roman" w:hAnsiTheme="minorHAnsi" w:cs="Consolas"/>
            <w:szCs w:val="18"/>
          </w:rPr>
          <w:t xml:space="preserve"> = 3</w:t>
        </w:r>
        <w:r w:rsidRPr="00E27C5F">
          <w:rPr>
            <w:rFonts w:asciiTheme="minorHAnsi" w:eastAsia="Times New Roman" w:hAnsiTheme="minorHAnsi" w:cs="Consolas"/>
            <w:szCs w:val="18"/>
          </w:rPr>
          <w:t>;</w:t>
        </w:r>
      </w:ins>
    </w:p>
    <w:p w14:paraId="1A21983A" w14:textId="66011D2A"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sai_create_tam_fn</w:t>
      </w:r>
      <w:proofErr w:type="spellEnd"/>
      <w:r w:rsidRPr="008A4EF5">
        <w:rPr>
          <w:rFonts w:asciiTheme="minorHAnsi" w:eastAsia="Times New Roman" w:hAnsiTheme="minorHAnsi" w:cs="Consolas"/>
          <w:szCs w:val="18"/>
        </w:rPr>
        <w:t>(</w:t>
      </w:r>
    </w:p>
    <w:p w14:paraId="15D9B72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C53EA9E"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A5CA9FC"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6FF1E250" w14:textId="77777777"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2D8418FD" w14:textId="77777777" w:rsidR="00596E47" w:rsidRDefault="00596E47" w:rsidP="00596E47">
      <w:pPr>
        <w:spacing w:after="0"/>
        <w:ind w:left="720"/>
        <w:rPr>
          <w:rFonts w:asciiTheme="minorHAnsi" w:eastAsia="Times New Roman" w:hAnsiTheme="minorHAnsi" w:cs="Consolas"/>
          <w:szCs w:val="18"/>
        </w:rPr>
      </w:pPr>
    </w:p>
    <w:p w14:paraId="3FBF7A8D"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2FCD487E"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162D85F"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BC0393B" w14:textId="77777777" w:rsidR="00556E2E" w:rsidRPr="00BE3E76" w:rsidRDefault="00556E2E" w:rsidP="00E27C5F">
      <w:pPr>
        <w:spacing w:after="0"/>
        <w:ind w:left="720"/>
        <w:rPr>
          <w:ins w:id="979" w:author="Mickey  Spiegel" w:date="2019-05-01T16:51:00Z"/>
          <w:rFonts w:asciiTheme="minorHAnsi" w:eastAsia="Times New Roman" w:hAnsiTheme="minorHAnsi" w:cs="Consolas"/>
          <w:szCs w:val="18"/>
        </w:rPr>
      </w:pPr>
      <w:proofErr w:type="spellStart"/>
      <w:ins w:id="980" w:author="Mickey  Spiegel" w:date="2019-05-01T16:51: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[0].value.s32 = SAI_QUEUE_TYPE_ALL;</w:t>
        </w:r>
      </w:ins>
    </w:p>
    <w:p w14:paraId="18607E67" w14:textId="77777777" w:rsidR="00556E2E" w:rsidRDefault="00556E2E" w:rsidP="00E27C5F">
      <w:pPr>
        <w:spacing w:after="0"/>
        <w:ind w:left="720"/>
        <w:rPr>
          <w:ins w:id="981" w:author="Mickey  Spiegel" w:date="2019-05-01T16:51:00Z"/>
          <w:rFonts w:asciiTheme="minorHAnsi" w:eastAsia="Times New Roman" w:hAnsiTheme="minorHAnsi" w:cs="Consolas"/>
          <w:szCs w:val="18"/>
        </w:rPr>
      </w:pPr>
    </w:p>
    <w:p w14:paraId="48DDF389" w14:textId="77777777" w:rsidR="00556E2E" w:rsidRDefault="00556E2E" w:rsidP="00E27C5F">
      <w:pPr>
        <w:spacing w:after="0"/>
        <w:ind w:left="720"/>
        <w:rPr>
          <w:ins w:id="982" w:author="Mickey  Spiegel" w:date="2019-05-01T16:51:00Z"/>
          <w:rFonts w:asciiTheme="minorHAnsi" w:eastAsia="Times New Roman" w:hAnsiTheme="minorHAnsi" w:cs="Consolas"/>
          <w:szCs w:val="18"/>
        </w:rPr>
      </w:pPr>
      <w:proofErr w:type="spellStart"/>
      <w:ins w:id="983" w:author="Mickey  Spiegel" w:date="2019-05-01T16:51: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[1].id = SAI_QUEUE_ATTR_TAM_OBJECT;</w:t>
        </w:r>
      </w:ins>
    </w:p>
    <w:p w14:paraId="7813A31A"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2465208C"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14:paraId="569E5753"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14:paraId="1388FB6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09212F48"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91F8B9C"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A3BD131" w14:textId="77777777"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3D4FF65" w14:textId="77777777" w:rsidR="00596E47" w:rsidRDefault="00596E47" w:rsidP="00596E47">
      <w:pPr>
        <w:pStyle w:val="NormalWeb"/>
        <w:rPr>
          <w:rFonts w:asciiTheme="minorHAnsi" w:hAnsiTheme="minorHAnsi"/>
          <w:sz w:val="18"/>
          <w:szCs w:val="18"/>
          <w:lang w:val="en-IN" w:eastAsia="en-IN" w:bidi="te-IN"/>
        </w:rPr>
      </w:pPr>
    </w:p>
    <w:p w14:paraId="2D56A12E" w14:textId="77777777"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14:paraId="6F72333B" w14:textId="77777777"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14:paraId="0B245041"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14:paraId="0B277DCC"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0511A6B9"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14:paraId="1135AFBF" w14:textId="77777777" w:rsidR="00596E47" w:rsidRDefault="00596E47" w:rsidP="00596E47">
      <w:pPr>
        <w:spacing w:after="0"/>
        <w:ind w:left="720"/>
        <w:rPr>
          <w:rFonts w:asciiTheme="minorHAnsi" w:eastAsia="Times New Roman" w:hAnsiTheme="minorHAnsi" w:cs="Consolas"/>
          <w:szCs w:val="18"/>
        </w:rPr>
      </w:pPr>
    </w:p>
    <w:p w14:paraId="53A3F020" w14:textId="77777777"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14:paraId="533FEF3D" w14:textId="77777777" w:rsidR="00596E47" w:rsidRDefault="00596E47" w:rsidP="00596E47">
      <w:pPr>
        <w:spacing w:after="0"/>
        <w:ind w:left="720"/>
        <w:rPr>
          <w:rFonts w:asciiTheme="minorHAnsi" w:hAnsiTheme="minorHAnsi" w:cs="Menlo"/>
          <w:szCs w:val="18"/>
          <w:lang w:val="en-US" w:bidi="ar-SA"/>
        </w:rPr>
      </w:pPr>
    </w:p>
    <w:p w14:paraId="56C9DB6A" w14:textId="77777777"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lastRenderedPageBreak/>
        <w:t>buffer_size</w:t>
      </w:r>
      <w:proofErr w:type="spellEnd"/>
      <w:r>
        <w:rPr>
          <w:rFonts w:asciiTheme="minorHAnsi" w:hAnsiTheme="minorHAnsi" w:cs="Menlo"/>
          <w:szCs w:val="18"/>
          <w:lang w:val="en-US" w:bidi="ar-SA"/>
        </w:rPr>
        <w:t xml:space="preserve"> = 2048; /* Bytes */</w:t>
      </w:r>
    </w:p>
    <w:p w14:paraId="18F34CB3"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14:paraId="48D224AD" w14:textId="77777777" w:rsidR="00596E47" w:rsidRDefault="00596E47" w:rsidP="00596E47">
      <w:pPr>
        <w:spacing w:after="0"/>
        <w:ind w:left="720"/>
        <w:rPr>
          <w:rFonts w:asciiTheme="minorHAnsi" w:hAnsiTheme="minorHAnsi" w:cs="Menlo"/>
          <w:szCs w:val="18"/>
          <w:lang w:val="en-US" w:bidi="ar-SA"/>
        </w:rPr>
      </w:pPr>
    </w:p>
    <w:p w14:paraId="40D5DCC9" w14:textId="77777777"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14:paraId="6783DFFC"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14:paraId="4934C600"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14:paraId="089CC6B8"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14:paraId="018036B9"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14:paraId="2EBFFB53" w14:textId="77777777"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14:paraId="161967C3" w14:textId="77777777"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14:paraId="67AE6331"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14:paraId="28202B9A"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535782D"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14:paraId="1F505042" w14:textId="77777777" w:rsidR="00596E47" w:rsidRDefault="00596E47" w:rsidP="00596E47">
      <w:pPr>
        <w:spacing w:after="0"/>
        <w:ind w:left="720"/>
        <w:rPr>
          <w:rFonts w:asciiTheme="minorHAnsi" w:eastAsia="Times New Roman" w:hAnsiTheme="minorHAnsi" w:cs="Consolas"/>
          <w:szCs w:val="18"/>
        </w:rPr>
      </w:pPr>
    </w:p>
    <w:p w14:paraId="6723BBD5" w14:textId="77777777"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14:paraId="60E9BBA2" w14:textId="77777777" w:rsidR="00596E47" w:rsidRDefault="00596E47" w:rsidP="00596E47">
      <w:pPr>
        <w:spacing w:after="0"/>
        <w:ind w:left="720"/>
        <w:rPr>
          <w:rFonts w:asciiTheme="minorHAnsi" w:hAnsiTheme="minorHAnsi" w:cs="Menlo"/>
          <w:szCs w:val="18"/>
          <w:lang w:val="en-US" w:bidi="ar-SA"/>
        </w:rPr>
      </w:pPr>
    </w:p>
    <w:p w14:paraId="01D02D37" w14:textId="77777777"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14:paraId="2A635805"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14:paraId="403484C5" w14:textId="77777777" w:rsidR="00596E47" w:rsidRDefault="00596E47" w:rsidP="00596E47">
      <w:pPr>
        <w:spacing w:after="0"/>
        <w:ind w:left="720"/>
        <w:rPr>
          <w:rFonts w:asciiTheme="minorHAnsi" w:hAnsiTheme="minorHAnsi" w:cs="Menlo"/>
          <w:szCs w:val="18"/>
          <w:lang w:val="en-US" w:bidi="ar-SA"/>
        </w:rPr>
      </w:pPr>
    </w:p>
    <w:p w14:paraId="39D658F3" w14:textId="77777777"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14:paraId="6F1F44E1"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14:paraId="1DA26D71"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14:paraId="7B4D4BB5"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14:paraId="5F5E5FC7"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14:paraId="428D4D67" w14:textId="77777777"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14:paraId="41DF48C7" w14:textId="77777777" w:rsidR="007354CD" w:rsidRDefault="007354CD" w:rsidP="007354CD">
      <w:pPr>
        <w:spacing w:after="0"/>
        <w:ind w:left="1440"/>
        <w:rPr>
          <w:rFonts w:asciiTheme="minorHAnsi" w:hAnsiTheme="minorHAnsi" w:cs="Menlo"/>
          <w:szCs w:val="18"/>
          <w:lang w:val="en-US" w:bidi="ar-SA"/>
        </w:rPr>
      </w:pPr>
    </w:p>
    <w:p w14:paraId="2DF7C466" w14:textId="77777777" w:rsidR="007354CD" w:rsidRDefault="007354CD" w:rsidP="007354CD">
      <w:pPr>
        <w:spacing w:after="0"/>
        <w:ind w:left="1440"/>
        <w:rPr>
          <w:rFonts w:asciiTheme="minorHAnsi" w:hAnsiTheme="minorHAnsi" w:cs="Menlo"/>
          <w:szCs w:val="18"/>
          <w:lang w:val="en-US" w:bidi="ar-SA"/>
        </w:rPr>
      </w:pPr>
    </w:p>
    <w:p w14:paraId="1536492F" w14:textId="77777777" w:rsidR="007354CD" w:rsidRPr="007354CD" w:rsidRDefault="007354CD" w:rsidP="007354CD">
      <w:pPr>
        <w:spacing w:after="0"/>
        <w:rPr>
          <w:rFonts w:asciiTheme="minorHAnsi" w:hAnsiTheme="minorHAnsi" w:cs="Menlo"/>
          <w:szCs w:val="18"/>
          <w:lang w:val="en-US" w:bidi="ar-SA"/>
        </w:rPr>
      </w:pPr>
    </w:p>
    <w:p w14:paraId="5EA25887" w14:textId="77777777" w:rsidR="007354CD" w:rsidRDefault="007354CD" w:rsidP="007354CD">
      <w:pPr>
        <w:pStyle w:val="Heading1"/>
        <w:numPr>
          <w:ilvl w:val="0"/>
          <w:numId w:val="3"/>
        </w:numPr>
        <w:ind w:hanging="432"/>
      </w:pPr>
      <w:bookmarkStart w:id="984" w:name="_Toc39660764"/>
      <w:r>
        <w:t>Roadmap</w:t>
      </w:r>
      <w:bookmarkEnd w:id="984"/>
    </w:p>
    <w:p w14:paraId="152B25B0" w14:textId="77777777"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14:paraId="335180F8"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14:paraId="58CD6E21"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14:paraId="5C06BF21" w14:textId="77777777" w:rsidR="007354CD"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14:paraId="09DF3859" w14:textId="77777777" w:rsidR="00572559"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Flow Definition</w:t>
      </w:r>
    </w:p>
    <w:p w14:paraId="53815C43" w14:textId="77777777" w:rsidR="00572559" w:rsidRPr="00B760BB"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INT Support for flows</w:t>
      </w:r>
    </w:p>
    <w:p w14:paraId="24BD5D71" w14:textId="77777777"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14:paraId="0FB68F7F" w14:textId="77777777" w:rsidR="007354CD" w:rsidRDefault="007354CD" w:rsidP="007354CD">
      <w:pPr>
        <w:pStyle w:val="Heading2"/>
        <w:ind w:left="0" w:firstLine="0"/>
      </w:pPr>
    </w:p>
    <w:p w14:paraId="69ABADA3" w14:textId="77777777" w:rsidR="00596E47" w:rsidRPr="00596E47" w:rsidRDefault="00596E47" w:rsidP="00596E47">
      <w:pPr>
        <w:pStyle w:val="NormalWeb"/>
        <w:rPr>
          <w:lang w:val="en-IN" w:eastAsia="en-IN" w:bidi="te-IN"/>
        </w:rPr>
      </w:pPr>
    </w:p>
    <w:p w14:paraId="7A313063" w14:textId="77777777"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8" w:author="Mickey  Spiegel" w:date="2019-05-01T17:03:00Z" w:initials="MS">
    <w:p w14:paraId="0489430C" w14:textId="602EDDE9" w:rsidR="00CA6E51" w:rsidRDefault="00CA6E51">
      <w:pPr>
        <w:pStyle w:val="CommentText"/>
      </w:pPr>
      <w:r>
        <w:rPr>
          <w:rStyle w:val="CommentReference"/>
        </w:rPr>
        <w:annotationRef/>
      </w:r>
      <w:r>
        <w:t>Broadcom proprietary and confidential? Please remove the company specific text and logos …</w:t>
      </w:r>
    </w:p>
  </w:comment>
  <w:comment w:id="273" w:author="Mickey  Spiegel" w:date="2019-05-01T15:39:00Z" w:initials="MS">
    <w:p w14:paraId="428F7A25" w14:textId="00D20A95" w:rsidR="00CA6E51" w:rsidRDefault="00CA6E51">
      <w:pPr>
        <w:pStyle w:val="CommentText"/>
      </w:pPr>
      <w:r>
        <w:rPr>
          <w:rStyle w:val="CommentReference"/>
        </w:rPr>
        <w:annotationRef/>
      </w:r>
      <w:r>
        <w:t xml:space="preserve">This attribute does not exist in the current </w:t>
      </w:r>
      <w:r>
        <w:t>saitam.h</w:t>
      </w:r>
    </w:p>
  </w:comment>
  <w:comment w:id="281" w:author="Mickey  Spiegel" w:date="2019-05-01T15:43:00Z" w:initials="MS">
    <w:p w14:paraId="14ECB60C" w14:textId="102ADBEE" w:rsidR="00CA6E51" w:rsidRDefault="00CA6E51">
      <w:pPr>
        <w:pStyle w:val="CommentText"/>
      </w:pPr>
      <w:r>
        <w:rPr>
          <w:rStyle w:val="CommentReference"/>
        </w:rPr>
        <w:annotationRef/>
      </w:r>
      <w:r>
        <w:t xml:space="preserve">The event threshold used units of nanoseconds. Where did the units of </w:t>
      </w:r>
      <w:r>
        <w:t>usecs come from?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489430C" w15:done="0"/>
  <w15:commentEx w15:paraId="428F7A25" w15:done="0"/>
  <w15:commentEx w15:paraId="14ECB6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489430C" w16cid:durableId="225130DC"/>
  <w16cid:commentId w16cid:paraId="428F7A25" w16cid:durableId="225130DD"/>
  <w16cid:commentId w16cid:paraId="14ECB60C" w16cid:durableId="225130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5B4B4" w14:textId="77777777" w:rsidR="00B33322" w:rsidRDefault="00B33322">
      <w:pPr>
        <w:spacing w:after="0"/>
      </w:pPr>
      <w:r>
        <w:separator/>
      </w:r>
    </w:p>
  </w:endnote>
  <w:endnote w:type="continuationSeparator" w:id="0">
    <w:p w14:paraId="775A779D" w14:textId="77777777" w:rsidR="00B33322" w:rsidRDefault="00B333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E140C" w14:textId="77777777" w:rsidR="00CA6E51" w:rsidRDefault="00CA6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3F38C" w14:textId="77777777" w:rsidR="00CA6E51" w:rsidRDefault="00CA6E51">
    <w:pPr>
      <w:tabs>
        <w:tab w:val="center" w:pos="4680"/>
        <w:tab w:val="right" w:pos="9360"/>
      </w:tabs>
      <w:spacing w:after="0"/>
    </w:pPr>
  </w:p>
  <w:p w14:paraId="7762F9FA" w14:textId="77777777" w:rsidR="00CA6E51" w:rsidRDefault="00CA6E51">
    <w:pPr>
      <w:tabs>
        <w:tab w:val="center" w:pos="4680"/>
        <w:tab w:val="right" w:pos="9360"/>
      </w:tabs>
      <w:spacing w:after="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85CC9" w14:textId="77777777" w:rsidR="00CA6E51" w:rsidRDefault="00CA6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C462E" w14:textId="77777777" w:rsidR="00B33322" w:rsidRDefault="00B33322">
      <w:pPr>
        <w:spacing w:after="0"/>
      </w:pPr>
      <w:r>
        <w:separator/>
      </w:r>
    </w:p>
  </w:footnote>
  <w:footnote w:type="continuationSeparator" w:id="0">
    <w:p w14:paraId="0AC800AD" w14:textId="77777777" w:rsidR="00B33322" w:rsidRDefault="00B3332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77AD6" w14:textId="77777777" w:rsidR="00CA6E51" w:rsidRDefault="00CA6E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54081" w14:textId="77777777" w:rsidR="00CA6E51" w:rsidRDefault="00CA6E51">
    <w:pPr>
      <w:tabs>
        <w:tab w:val="center" w:pos="4680"/>
        <w:tab w:val="right" w:pos="9360"/>
      </w:tabs>
      <w:spacing w:before="720" w:after="0"/>
      <w:jc w:val="center"/>
    </w:pPr>
  </w:p>
  <w:p w14:paraId="41A8718D" w14:textId="77777777" w:rsidR="00CA6E51" w:rsidRDefault="00CA6E51">
    <w:pP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F509F" w14:textId="77777777" w:rsidR="00CA6E51" w:rsidRDefault="00CA6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D50A6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74B3F2C"/>
    <w:multiLevelType w:val="hybridMultilevel"/>
    <w:tmpl w:val="3B1CF872"/>
    <w:lvl w:ilvl="0" w:tplc="E6D8A58C">
      <w:start w:val="1"/>
      <w:numFmt w:val="decimal"/>
      <w:lvlText w:val="%1."/>
      <w:lvlJc w:val="left"/>
      <w:pPr>
        <w:ind w:left="720" w:hanging="360"/>
      </w:pPr>
      <w:rPr>
        <w:rFonts w:asciiTheme="minorHAnsi" w:hAnsiTheme="minorHAnsi" w:cstheme="minorHAnsi"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15:restartNumberingAfterBreak="0">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0" w15:restartNumberingAfterBreak="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480A6BE5"/>
    <w:multiLevelType w:val="hybridMultilevel"/>
    <w:tmpl w:val="53FC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4" w15:restartNumberingAfterBreak="0">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5" w15:restartNumberingAfterBreak="0">
    <w:nsid w:val="760E47AE"/>
    <w:multiLevelType w:val="hybridMultilevel"/>
    <w:tmpl w:val="E99A3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16"/>
  </w:num>
  <w:num w:numId="3">
    <w:abstractNumId w:val="13"/>
  </w:num>
  <w:num w:numId="4">
    <w:abstractNumId w:val="6"/>
  </w:num>
  <w:num w:numId="5">
    <w:abstractNumId w:val="11"/>
  </w:num>
  <w:num w:numId="6">
    <w:abstractNumId w:val="10"/>
  </w:num>
  <w:num w:numId="7">
    <w:abstractNumId w:val="9"/>
  </w:num>
  <w:num w:numId="8">
    <w:abstractNumId w:val="5"/>
  </w:num>
  <w:num w:numId="9">
    <w:abstractNumId w:val="8"/>
  </w:num>
  <w:num w:numId="10">
    <w:abstractNumId w:val="4"/>
  </w:num>
  <w:num w:numId="11">
    <w:abstractNumId w:val="7"/>
  </w:num>
  <w:num w:numId="12">
    <w:abstractNumId w:val="14"/>
  </w:num>
  <w:num w:numId="13">
    <w:abstractNumId w:val="1"/>
  </w:num>
  <w:num w:numId="14">
    <w:abstractNumId w:val="15"/>
  </w:num>
  <w:num w:numId="15">
    <w:abstractNumId w:val="2"/>
  </w:num>
  <w:num w:numId="16">
    <w:abstractNumId w:val="12"/>
  </w:num>
  <w:num w:numId="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i Kumar">
    <w15:presenceInfo w15:providerId="AD" w15:userId="S::jai.kumar@broadcom.com::6fb0bd0c-597f-478d-b66e-60d4516258e1"/>
  </w15:person>
  <w15:person w15:author="Mickey  Spiegel">
    <w15:presenceInfo w15:providerId="None" w15:userId="Mickey  Spieg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093"/>
    <w:rsid w:val="00013887"/>
    <w:rsid w:val="0002149E"/>
    <w:rsid w:val="000230B3"/>
    <w:rsid w:val="00023500"/>
    <w:rsid w:val="00027E4D"/>
    <w:rsid w:val="00031E8C"/>
    <w:rsid w:val="00033A86"/>
    <w:rsid w:val="000424DE"/>
    <w:rsid w:val="00045FC0"/>
    <w:rsid w:val="00057137"/>
    <w:rsid w:val="00057E9E"/>
    <w:rsid w:val="000730D5"/>
    <w:rsid w:val="00073CCA"/>
    <w:rsid w:val="0008675C"/>
    <w:rsid w:val="000A197B"/>
    <w:rsid w:val="000A27C8"/>
    <w:rsid w:val="000A7CBB"/>
    <w:rsid w:val="000D2879"/>
    <w:rsid w:val="000D487C"/>
    <w:rsid w:val="000E176A"/>
    <w:rsid w:val="000F36EB"/>
    <w:rsid w:val="000F6453"/>
    <w:rsid w:val="00107402"/>
    <w:rsid w:val="001249A0"/>
    <w:rsid w:val="00125C81"/>
    <w:rsid w:val="00126001"/>
    <w:rsid w:val="001366AC"/>
    <w:rsid w:val="00141802"/>
    <w:rsid w:val="0016413B"/>
    <w:rsid w:val="00186A79"/>
    <w:rsid w:val="001950F3"/>
    <w:rsid w:val="001A0B5A"/>
    <w:rsid w:val="001A0FC4"/>
    <w:rsid w:val="001A4907"/>
    <w:rsid w:val="001A7A1A"/>
    <w:rsid w:val="001B72A5"/>
    <w:rsid w:val="001C56D0"/>
    <w:rsid w:val="001C5A81"/>
    <w:rsid w:val="001D28E2"/>
    <w:rsid w:val="001D2D12"/>
    <w:rsid w:val="001E1371"/>
    <w:rsid w:val="001E3DCA"/>
    <w:rsid w:val="001E6184"/>
    <w:rsid w:val="001F11D7"/>
    <w:rsid w:val="001F32CF"/>
    <w:rsid w:val="001F7CCE"/>
    <w:rsid w:val="002162CD"/>
    <w:rsid w:val="00224A19"/>
    <w:rsid w:val="00227923"/>
    <w:rsid w:val="002320C9"/>
    <w:rsid w:val="00232C0B"/>
    <w:rsid w:val="00247ACA"/>
    <w:rsid w:val="00252796"/>
    <w:rsid w:val="0026257A"/>
    <w:rsid w:val="00287DD7"/>
    <w:rsid w:val="00290AA8"/>
    <w:rsid w:val="00294356"/>
    <w:rsid w:val="00294FA0"/>
    <w:rsid w:val="002A27A5"/>
    <w:rsid w:val="002B0093"/>
    <w:rsid w:val="002B2AC8"/>
    <w:rsid w:val="002B6BEE"/>
    <w:rsid w:val="002C5F7B"/>
    <w:rsid w:val="002C7DAA"/>
    <w:rsid w:val="002F1C01"/>
    <w:rsid w:val="003164DD"/>
    <w:rsid w:val="00320660"/>
    <w:rsid w:val="003212B6"/>
    <w:rsid w:val="00327D60"/>
    <w:rsid w:val="003366CB"/>
    <w:rsid w:val="00341661"/>
    <w:rsid w:val="00347E1C"/>
    <w:rsid w:val="003656E8"/>
    <w:rsid w:val="00367423"/>
    <w:rsid w:val="00373005"/>
    <w:rsid w:val="0038208B"/>
    <w:rsid w:val="00385031"/>
    <w:rsid w:val="003873BB"/>
    <w:rsid w:val="003957F7"/>
    <w:rsid w:val="003A7AB1"/>
    <w:rsid w:val="003A7DDB"/>
    <w:rsid w:val="003A7E07"/>
    <w:rsid w:val="003B5D98"/>
    <w:rsid w:val="003D57F4"/>
    <w:rsid w:val="003E0694"/>
    <w:rsid w:val="003E1B60"/>
    <w:rsid w:val="003E473C"/>
    <w:rsid w:val="003F2C20"/>
    <w:rsid w:val="004063EE"/>
    <w:rsid w:val="00406E5B"/>
    <w:rsid w:val="00425D7D"/>
    <w:rsid w:val="00430DCE"/>
    <w:rsid w:val="00433AA4"/>
    <w:rsid w:val="004365E6"/>
    <w:rsid w:val="00451429"/>
    <w:rsid w:val="00454C80"/>
    <w:rsid w:val="00465E40"/>
    <w:rsid w:val="00466131"/>
    <w:rsid w:val="00487C62"/>
    <w:rsid w:val="004A3EE1"/>
    <w:rsid w:val="004B1CB1"/>
    <w:rsid w:val="004B2DDA"/>
    <w:rsid w:val="004C3FC5"/>
    <w:rsid w:val="004C4A56"/>
    <w:rsid w:val="004C4B42"/>
    <w:rsid w:val="004C4FD9"/>
    <w:rsid w:val="004C766C"/>
    <w:rsid w:val="004D078D"/>
    <w:rsid w:val="004F275F"/>
    <w:rsid w:val="00501CDB"/>
    <w:rsid w:val="00506DFC"/>
    <w:rsid w:val="005219EB"/>
    <w:rsid w:val="005227BC"/>
    <w:rsid w:val="00533D90"/>
    <w:rsid w:val="00556E2E"/>
    <w:rsid w:val="005650E0"/>
    <w:rsid w:val="00567FAD"/>
    <w:rsid w:val="00572559"/>
    <w:rsid w:val="00587348"/>
    <w:rsid w:val="00587943"/>
    <w:rsid w:val="0059420C"/>
    <w:rsid w:val="00596E47"/>
    <w:rsid w:val="005A146F"/>
    <w:rsid w:val="005B4510"/>
    <w:rsid w:val="005E2A3E"/>
    <w:rsid w:val="005E2E7F"/>
    <w:rsid w:val="005E752F"/>
    <w:rsid w:val="005F3A47"/>
    <w:rsid w:val="0061599D"/>
    <w:rsid w:val="00622C3E"/>
    <w:rsid w:val="00626058"/>
    <w:rsid w:val="00651A2C"/>
    <w:rsid w:val="006559B3"/>
    <w:rsid w:val="006564C0"/>
    <w:rsid w:val="0066328D"/>
    <w:rsid w:val="006656BF"/>
    <w:rsid w:val="0068019E"/>
    <w:rsid w:val="0068437B"/>
    <w:rsid w:val="006B2E39"/>
    <w:rsid w:val="006B3B80"/>
    <w:rsid w:val="006C4AF3"/>
    <w:rsid w:val="006D1248"/>
    <w:rsid w:val="006D41C5"/>
    <w:rsid w:val="006E7A9D"/>
    <w:rsid w:val="006F0E10"/>
    <w:rsid w:val="00715115"/>
    <w:rsid w:val="00732338"/>
    <w:rsid w:val="00733A26"/>
    <w:rsid w:val="007354CD"/>
    <w:rsid w:val="00753777"/>
    <w:rsid w:val="00755348"/>
    <w:rsid w:val="007646B4"/>
    <w:rsid w:val="007846FD"/>
    <w:rsid w:val="00791A8F"/>
    <w:rsid w:val="00792D78"/>
    <w:rsid w:val="00793D6D"/>
    <w:rsid w:val="007A32CC"/>
    <w:rsid w:val="007A4CA1"/>
    <w:rsid w:val="007B0DF2"/>
    <w:rsid w:val="007B7EEF"/>
    <w:rsid w:val="007C402C"/>
    <w:rsid w:val="007D04AC"/>
    <w:rsid w:val="007D6EFA"/>
    <w:rsid w:val="007E125E"/>
    <w:rsid w:val="007E3044"/>
    <w:rsid w:val="007F5721"/>
    <w:rsid w:val="00800CA3"/>
    <w:rsid w:val="008017E4"/>
    <w:rsid w:val="00813B0B"/>
    <w:rsid w:val="00827D0B"/>
    <w:rsid w:val="00834719"/>
    <w:rsid w:val="00864219"/>
    <w:rsid w:val="00887EEB"/>
    <w:rsid w:val="008A4EF5"/>
    <w:rsid w:val="008B00C7"/>
    <w:rsid w:val="008C1982"/>
    <w:rsid w:val="008F3EE4"/>
    <w:rsid w:val="008F73EA"/>
    <w:rsid w:val="00921C6E"/>
    <w:rsid w:val="00960A0F"/>
    <w:rsid w:val="009620D1"/>
    <w:rsid w:val="00966A4C"/>
    <w:rsid w:val="0097262F"/>
    <w:rsid w:val="00975987"/>
    <w:rsid w:val="00991E5D"/>
    <w:rsid w:val="00994086"/>
    <w:rsid w:val="00995CA3"/>
    <w:rsid w:val="00995E74"/>
    <w:rsid w:val="00996E9E"/>
    <w:rsid w:val="009B214D"/>
    <w:rsid w:val="009B3CBC"/>
    <w:rsid w:val="009B5B13"/>
    <w:rsid w:val="009B7F50"/>
    <w:rsid w:val="009D077D"/>
    <w:rsid w:val="009D2773"/>
    <w:rsid w:val="009E00D8"/>
    <w:rsid w:val="009E442D"/>
    <w:rsid w:val="009F0E26"/>
    <w:rsid w:val="009F4AA7"/>
    <w:rsid w:val="00A33503"/>
    <w:rsid w:val="00A37536"/>
    <w:rsid w:val="00A52126"/>
    <w:rsid w:val="00A703BB"/>
    <w:rsid w:val="00A74034"/>
    <w:rsid w:val="00A81695"/>
    <w:rsid w:val="00A81F1C"/>
    <w:rsid w:val="00A82CF2"/>
    <w:rsid w:val="00AB3EC4"/>
    <w:rsid w:val="00AC31ED"/>
    <w:rsid w:val="00AE3359"/>
    <w:rsid w:val="00AF60E3"/>
    <w:rsid w:val="00B127A5"/>
    <w:rsid w:val="00B27710"/>
    <w:rsid w:val="00B309FA"/>
    <w:rsid w:val="00B33322"/>
    <w:rsid w:val="00B43F27"/>
    <w:rsid w:val="00B4576A"/>
    <w:rsid w:val="00B63795"/>
    <w:rsid w:val="00B8475C"/>
    <w:rsid w:val="00B92C2A"/>
    <w:rsid w:val="00B973FB"/>
    <w:rsid w:val="00BD20D8"/>
    <w:rsid w:val="00BD5DF7"/>
    <w:rsid w:val="00BE3E76"/>
    <w:rsid w:val="00BE4E02"/>
    <w:rsid w:val="00BF476A"/>
    <w:rsid w:val="00BF5019"/>
    <w:rsid w:val="00C02C89"/>
    <w:rsid w:val="00C06993"/>
    <w:rsid w:val="00C366BA"/>
    <w:rsid w:val="00C43911"/>
    <w:rsid w:val="00C515B3"/>
    <w:rsid w:val="00C53056"/>
    <w:rsid w:val="00C544D2"/>
    <w:rsid w:val="00C57E82"/>
    <w:rsid w:val="00C746DB"/>
    <w:rsid w:val="00C82A2E"/>
    <w:rsid w:val="00C85B60"/>
    <w:rsid w:val="00C86D5F"/>
    <w:rsid w:val="00C9004B"/>
    <w:rsid w:val="00CA00B8"/>
    <w:rsid w:val="00CA6D0C"/>
    <w:rsid w:val="00CA6E51"/>
    <w:rsid w:val="00CB06A2"/>
    <w:rsid w:val="00CB322B"/>
    <w:rsid w:val="00CB49BF"/>
    <w:rsid w:val="00CE03F5"/>
    <w:rsid w:val="00CE2195"/>
    <w:rsid w:val="00D001C6"/>
    <w:rsid w:val="00D01553"/>
    <w:rsid w:val="00D23E38"/>
    <w:rsid w:val="00D51262"/>
    <w:rsid w:val="00DA1509"/>
    <w:rsid w:val="00DA51CB"/>
    <w:rsid w:val="00DA6E4D"/>
    <w:rsid w:val="00DB4824"/>
    <w:rsid w:val="00DC16A2"/>
    <w:rsid w:val="00DD5770"/>
    <w:rsid w:val="00DE4A74"/>
    <w:rsid w:val="00DF1D2D"/>
    <w:rsid w:val="00DF273C"/>
    <w:rsid w:val="00DF47EF"/>
    <w:rsid w:val="00E13A60"/>
    <w:rsid w:val="00E14441"/>
    <w:rsid w:val="00E17F3C"/>
    <w:rsid w:val="00E20E8D"/>
    <w:rsid w:val="00E246FD"/>
    <w:rsid w:val="00E24FCE"/>
    <w:rsid w:val="00E2547A"/>
    <w:rsid w:val="00E27C5F"/>
    <w:rsid w:val="00E33C84"/>
    <w:rsid w:val="00E37640"/>
    <w:rsid w:val="00E52794"/>
    <w:rsid w:val="00E609F0"/>
    <w:rsid w:val="00E6365F"/>
    <w:rsid w:val="00E72F67"/>
    <w:rsid w:val="00EA6CFE"/>
    <w:rsid w:val="00EB5EFD"/>
    <w:rsid w:val="00EC3C24"/>
    <w:rsid w:val="00EC5D9B"/>
    <w:rsid w:val="00EE67A6"/>
    <w:rsid w:val="00EF565B"/>
    <w:rsid w:val="00EF61F0"/>
    <w:rsid w:val="00F04C31"/>
    <w:rsid w:val="00F06BFD"/>
    <w:rsid w:val="00F06F1B"/>
    <w:rsid w:val="00F0750E"/>
    <w:rsid w:val="00F24F67"/>
    <w:rsid w:val="00F252C2"/>
    <w:rsid w:val="00F262E7"/>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7A207"/>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062630910">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535969878">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 w:id="1788507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hyperlink" Target="https://developers.google.com/protocol-buffers/docs/proto" TargetMode="Externa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7.tif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opencompute.org/licensing/" TargetMode="External"/><Relationship Id="rId20" Type="http://schemas.microsoft.com/office/2016/09/relationships/commentsIds" Target="commentsIds.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openwebfoundation.org/legal/the-owf-1-0-agreements/owfa-1-0" TargetMode="External"/><Relationship Id="rId23" Type="http://schemas.openxmlformats.org/officeDocument/2006/relationships/image" Target="media/image5.tiff"/><Relationship Id="rId28" Type="http://schemas.openxmlformats.org/officeDocument/2006/relationships/image" Target="media/image9.emf"/><Relationship Id="rId10" Type="http://schemas.openxmlformats.org/officeDocument/2006/relationships/header" Target="header2.xml"/><Relationship Id="rId19" Type="http://schemas.microsoft.com/office/2011/relationships/commentsExtended" Target="commentsExtended.xml"/><Relationship Id="rId31"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emf"/><Relationship Id="rId27" Type="http://schemas.openxmlformats.org/officeDocument/2006/relationships/image" Target="media/image8.emf"/><Relationship Id="rId30" Type="http://schemas.openxmlformats.org/officeDocument/2006/relationships/image" Target="media/image11.emf"/><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69A61-7258-924B-9F32-5B3B84E4E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41</Pages>
  <Words>9409</Words>
  <Characters>53637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62921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Jai Kumar</cp:lastModifiedBy>
  <cp:revision>8</cp:revision>
  <cp:lastPrinted>2017-01-25T17:50:00Z</cp:lastPrinted>
  <dcterms:created xsi:type="dcterms:W3CDTF">2020-04-27T17:26:00Z</dcterms:created>
  <dcterms:modified xsi:type="dcterms:W3CDTF">2020-05-06T20:09:00Z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